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561"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432"/>
        <w:gridCol w:w="3369"/>
        <w:gridCol w:w="5526"/>
        <w:gridCol w:w="234"/>
      </w:tblGrid>
      <w:tr w:rsidR="00E02B93" w:rsidRPr="00BD5573" w:rsidTr="00F06A46">
        <w:tc>
          <w:tcPr>
            <w:tcW w:w="3801" w:type="dxa"/>
            <w:gridSpan w:val="2"/>
            <w:tcBorders>
              <w:top w:val="nil"/>
              <w:bottom w:val="nil"/>
              <w:right w:val="nil"/>
            </w:tcBorders>
          </w:tcPr>
          <w:p w:rsidR="00E02B93" w:rsidRPr="00BD5573" w:rsidRDefault="00E02B93" w:rsidP="000165DF">
            <w:pPr>
              <w:tabs>
                <w:tab w:val="left" w:leader="dot" w:pos="1080"/>
                <w:tab w:val="center" w:leader="dot" w:pos="4860"/>
                <w:tab w:val="decimal" w:leader="dot" w:pos="6840"/>
                <w:tab w:val="right" w:leader="dot" w:pos="8460"/>
              </w:tabs>
              <w:spacing w:line="360" w:lineRule="auto"/>
              <w:rPr>
                <w:rFonts w:asciiTheme="majorHAnsi" w:hAnsiTheme="majorHAnsi"/>
                <w:color w:val="000000" w:themeColor="text1"/>
                <w:sz w:val="36"/>
                <w:szCs w:val="36"/>
              </w:rPr>
            </w:pPr>
            <w:r w:rsidRPr="00BD5573">
              <w:rPr>
                <w:rFonts w:asciiTheme="majorHAnsi" w:hAnsiTheme="majorHAnsi"/>
                <w:b/>
                <w:noProof/>
                <w:color w:val="000000" w:themeColor="text1"/>
                <w:sz w:val="36"/>
                <w:szCs w:val="36"/>
              </w:rPr>
              <w:drawing>
                <wp:inline distT="0" distB="0" distL="0" distR="0" wp14:anchorId="6ED41F8C" wp14:editId="5ACB4029">
                  <wp:extent cx="2210936" cy="1487606"/>
                  <wp:effectExtent l="0" t="0" r="0" b="0"/>
                  <wp:docPr id="4" name="Picture 4"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3135" cy="1495814"/>
                          </a:xfrm>
                          <a:prstGeom prst="rect">
                            <a:avLst/>
                          </a:prstGeom>
                          <a:noFill/>
                          <a:ln>
                            <a:noFill/>
                          </a:ln>
                        </pic:spPr>
                      </pic:pic>
                    </a:graphicData>
                  </a:graphic>
                </wp:inline>
              </w:drawing>
            </w:r>
          </w:p>
        </w:tc>
        <w:tc>
          <w:tcPr>
            <w:tcW w:w="5760" w:type="dxa"/>
            <w:gridSpan w:val="2"/>
            <w:tcBorders>
              <w:top w:val="nil"/>
              <w:left w:val="nil"/>
              <w:bottom w:val="nil"/>
            </w:tcBorders>
            <w:vAlign w:val="center"/>
          </w:tcPr>
          <w:p w:rsidR="00E02B93" w:rsidRPr="00F06A46" w:rsidRDefault="00E02B93" w:rsidP="00F06A46">
            <w:pPr>
              <w:autoSpaceDE w:val="0"/>
              <w:autoSpaceDN w:val="0"/>
              <w:adjustRightInd w:val="0"/>
              <w:jc w:val="center"/>
              <w:rPr>
                <w:rFonts w:asciiTheme="majorHAnsi" w:hAnsiTheme="majorHAnsi" w:cstheme="minorHAnsi"/>
                <w:color w:val="000000" w:themeColor="text1"/>
                <w:sz w:val="28"/>
                <w:szCs w:val="32"/>
              </w:rPr>
            </w:pPr>
            <w:r w:rsidRPr="00F06A46">
              <w:rPr>
                <w:rFonts w:asciiTheme="majorHAnsi" w:hAnsiTheme="majorHAnsi" w:cstheme="minorHAnsi"/>
                <w:b/>
                <w:color w:val="000000" w:themeColor="text1"/>
                <w:sz w:val="28"/>
                <w:szCs w:val="32"/>
              </w:rPr>
              <w:t>MINISTRY OF EDUCATION AND TRAINING</w:t>
            </w:r>
          </w:p>
        </w:tc>
      </w:tr>
      <w:tr w:rsidR="00E02B93" w:rsidRPr="000B4039" w:rsidTr="00817CDF">
        <w:tblPrEx>
          <w:jc w:val="center"/>
          <w:tblBorders>
            <w:insideH w:val="none" w:sz="0" w:space="0" w:color="auto"/>
            <w:insideV w:val="none" w:sz="0" w:space="0" w:color="auto"/>
          </w:tblBorders>
          <w:tblLook w:val="00A0" w:firstRow="1" w:lastRow="0" w:firstColumn="1" w:lastColumn="0" w:noHBand="0" w:noVBand="0"/>
        </w:tblPrEx>
        <w:trPr>
          <w:gridBefore w:val="1"/>
          <w:gridAfter w:val="1"/>
          <w:wBefore w:w="432" w:type="dxa"/>
          <w:wAfter w:w="234" w:type="dxa"/>
          <w:trHeight w:val="2187"/>
          <w:jc w:val="center"/>
        </w:trPr>
        <w:tc>
          <w:tcPr>
            <w:tcW w:w="8895" w:type="dxa"/>
            <w:gridSpan w:val="2"/>
          </w:tcPr>
          <w:p w:rsidR="00E02B93" w:rsidRPr="000B4039" w:rsidRDefault="00E02B93" w:rsidP="000165DF">
            <w:pPr>
              <w:pStyle w:val="NoSpacing"/>
              <w:jc w:val="center"/>
              <w:rPr>
                <w:rFonts w:asciiTheme="majorHAnsi" w:hAnsiTheme="majorHAnsi"/>
                <w:caps/>
                <w:color w:val="000000" w:themeColor="text1"/>
                <w:sz w:val="42"/>
                <w:szCs w:val="72"/>
              </w:rPr>
            </w:pPr>
          </w:p>
          <w:p w:rsidR="00E02B93" w:rsidRPr="000B4039" w:rsidRDefault="00E02B93" w:rsidP="000165DF">
            <w:pPr>
              <w:pStyle w:val="NoSpacing"/>
              <w:jc w:val="center"/>
              <w:rPr>
                <w:rFonts w:asciiTheme="majorHAnsi" w:hAnsiTheme="majorHAnsi"/>
                <w:caps/>
                <w:color w:val="000000" w:themeColor="text1"/>
                <w:sz w:val="82"/>
                <w:szCs w:val="72"/>
                <w:u w:val="single"/>
              </w:rPr>
            </w:pPr>
            <w:r w:rsidRPr="000B4039">
              <w:rPr>
                <w:rFonts w:asciiTheme="majorHAnsi" w:hAnsiTheme="majorHAnsi"/>
                <w:b/>
                <w:color w:val="000000" w:themeColor="text1"/>
                <w:sz w:val="82"/>
                <w:szCs w:val="72"/>
              </w:rPr>
              <w:t>FPT UNIVERSITY</w:t>
            </w:r>
          </w:p>
        </w:tc>
      </w:tr>
      <w:tr w:rsidR="00E02B93" w:rsidRPr="00A0424F" w:rsidTr="00817CDF">
        <w:tblPrEx>
          <w:jc w:val="center"/>
          <w:tblBorders>
            <w:insideH w:val="none" w:sz="0" w:space="0" w:color="auto"/>
            <w:insideV w:val="none" w:sz="0" w:space="0" w:color="auto"/>
          </w:tblBorders>
          <w:tblLook w:val="00A0" w:firstRow="1" w:lastRow="0" w:firstColumn="1" w:lastColumn="0" w:noHBand="0" w:noVBand="0"/>
        </w:tblPrEx>
        <w:trPr>
          <w:gridBefore w:val="1"/>
          <w:gridAfter w:val="1"/>
          <w:wBefore w:w="432" w:type="dxa"/>
          <w:wAfter w:w="234" w:type="dxa"/>
          <w:trHeight w:val="1440"/>
          <w:jc w:val="center"/>
        </w:trPr>
        <w:tc>
          <w:tcPr>
            <w:tcW w:w="8895" w:type="dxa"/>
            <w:gridSpan w:val="2"/>
            <w:tcBorders>
              <w:bottom w:val="single" w:sz="4" w:space="0" w:color="4F81BD"/>
            </w:tcBorders>
            <w:vAlign w:val="center"/>
          </w:tcPr>
          <w:p w:rsidR="00E02B93" w:rsidRPr="00A0424F" w:rsidRDefault="00E02B93" w:rsidP="000165DF">
            <w:pPr>
              <w:pStyle w:val="NoSpacing"/>
              <w:jc w:val="center"/>
              <w:rPr>
                <w:rFonts w:asciiTheme="majorHAnsi" w:hAnsiTheme="majorHAnsi"/>
                <w:color w:val="000000" w:themeColor="text1"/>
                <w:sz w:val="56"/>
                <w:szCs w:val="56"/>
              </w:rPr>
            </w:pPr>
            <w:r w:rsidRPr="00A0424F">
              <w:rPr>
                <w:rFonts w:asciiTheme="majorHAnsi" w:hAnsiTheme="majorHAnsi"/>
                <w:color w:val="000000" w:themeColor="text1"/>
                <w:sz w:val="56"/>
                <w:szCs w:val="56"/>
              </w:rPr>
              <w:t xml:space="preserve"> Capstone Project Document </w:t>
            </w:r>
          </w:p>
        </w:tc>
      </w:tr>
      <w:tr w:rsidR="00E02B93" w:rsidRPr="00A0424F" w:rsidTr="00817CDF">
        <w:tblPrEx>
          <w:jc w:val="center"/>
          <w:tblBorders>
            <w:insideH w:val="none" w:sz="0" w:space="0" w:color="auto"/>
            <w:insideV w:val="none" w:sz="0" w:space="0" w:color="auto"/>
          </w:tblBorders>
          <w:tblLook w:val="00A0" w:firstRow="1" w:lastRow="0" w:firstColumn="1" w:lastColumn="0" w:noHBand="0" w:noVBand="0"/>
        </w:tblPrEx>
        <w:trPr>
          <w:gridBefore w:val="1"/>
          <w:gridAfter w:val="1"/>
          <w:wBefore w:w="432" w:type="dxa"/>
          <w:wAfter w:w="234" w:type="dxa"/>
          <w:trHeight w:val="720"/>
          <w:jc w:val="center"/>
        </w:trPr>
        <w:tc>
          <w:tcPr>
            <w:tcW w:w="8895" w:type="dxa"/>
            <w:gridSpan w:val="2"/>
            <w:tcBorders>
              <w:top w:val="single" w:sz="4" w:space="0" w:color="4F81BD"/>
            </w:tcBorders>
            <w:vAlign w:val="center"/>
          </w:tcPr>
          <w:p w:rsidR="00E02B93" w:rsidRPr="00A0424F" w:rsidRDefault="00E02B93" w:rsidP="000165DF">
            <w:pPr>
              <w:pStyle w:val="NoSpacing"/>
              <w:jc w:val="center"/>
              <w:rPr>
                <w:rFonts w:asciiTheme="majorHAnsi" w:hAnsiTheme="majorHAnsi"/>
                <w:color w:val="000000" w:themeColor="text1"/>
                <w:sz w:val="44"/>
                <w:szCs w:val="44"/>
              </w:rPr>
            </w:pPr>
            <w:r w:rsidRPr="00A0424F">
              <w:rPr>
                <w:rFonts w:asciiTheme="majorHAnsi" w:hAnsiTheme="majorHAnsi"/>
                <w:color w:val="000000" w:themeColor="text1"/>
                <w:sz w:val="44"/>
                <w:szCs w:val="44"/>
              </w:rPr>
              <w:t>Library Management System</w:t>
            </w:r>
          </w:p>
        </w:tc>
      </w:tr>
      <w:tr w:rsidR="00E02B93" w:rsidRPr="00BD5573" w:rsidTr="00817CDF">
        <w:tblPrEx>
          <w:jc w:val="center"/>
          <w:tblBorders>
            <w:insideH w:val="none" w:sz="0" w:space="0" w:color="auto"/>
            <w:insideV w:val="none" w:sz="0" w:space="0" w:color="auto"/>
          </w:tblBorders>
          <w:tblLook w:val="00A0" w:firstRow="1" w:lastRow="0" w:firstColumn="1" w:lastColumn="0" w:noHBand="0" w:noVBand="0"/>
        </w:tblPrEx>
        <w:trPr>
          <w:gridBefore w:val="1"/>
          <w:gridAfter w:val="1"/>
          <w:wBefore w:w="432" w:type="dxa"/>
          <w:wAfter w:w="234" w:type="dxa"/>
          <w:trHeight w:val="360"/>
          <w:jc w:val="center"/>
        </w:trPr>
        <w:tc>
          <w:tcPr>
            <w:tcW w:w="8895" w:type="dxa"/>
            <w:gridSpan w:val="2"/>
            <w:vAlign w:val="center"/>
          </w:tcPr>
          <w:p w:rsidR="00E02B93" w:rsidRPr="00BD5573" w:rsidRDefault="00E02B93" w:rsidP="000165DF">
            <w:pPr>
              <w:pStyle w:val="NoSpacing"/>
              <w:jc w:val="center"/>
              <w:rPr>
                <w:rFonts w:asciiTheme="majorHAnsi" w:hAnsiTheme="majorHAnsi"/>
                <w:color w:val="000000" w:themeColor="text1"/>
                <w:sz w:val="36"/>
                <w:szCs w:val="36"/>
              </w:rPr>
            </w:pPr>
          </w:p>
        </w:tc>
      </w:tr>
      <w:tr w:rsidR="00E02B93" w:rsidRPr="00BD5573" w:rsidTr="00817CDF">
        <w:tblPrEx>
          <w:jc w:val="center"/>
          <w:tblBorders>
            <w:insideH w:val="none" w:sz="0" w:space="0" w:color="auto"/>
            <w:insideV w:val="none" w:sz="0" w:space="0" w:color="auto"/>
          </w:tblBorders>
          <w:tblLook w:val="00A0" w:firstRow="1" w:lastRow="0" w:firstColumn="1" w:lastColumn="0" w:noHBand="0" w:noVBand="0"/>
        </w:tblPrEx>
        <w:trPr>
          <w:gridBefore w:val="1"/>
          <w:gridAfter w:val="1"/>
          <w:wBefore w:w="432" w:type="dxa"/>
          <w:wAfter w:w="234" w:type="dxa"/>
          <w:trHeight w:val="360"/>
          <w:jc w:val="center"/>
        </w:trPr>
        <w:tc>
          <w:tcPr>
            <w:tcW w:w="8895"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E02B93" w:rsidRPr="00A0424F" w:rsidTr="000165DF">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2B93" w:rsidRPr="00A0424F" w:rsidRDefault="00E02B93" w:rsidP="000165DF">
                  <w:pPr>
                    <w:spacing w:after="120"/>
                    <w:jc w:val="center"/>
                    <w:rPr>
                      <w:rFonts w:asciiTheme="majorHAnsi" w:hAnsiTheme="majorHAnsi"/>
                      <w:b/>
                      <w:bCs/>
                      <w:color w:val="000000" w:themeColor="text1"/>
                      <w:sz w:val="28"/>
                      <w:szCs w:val="28"/>
                    </w:rPr>
                  </w:pPr>
                  <w:r w:rsidRPr="00A0424F">
                    <w:rPr>
                      <w:rFonts w:asciiTheme="majorHAnsi" w:hAnsiTheme="majorHAnsi"/>
                      <w:b/>
                      <w:bCs/>
                      <w:color w:val="000000" w:themeColor="text1"/>
                      <w:sz w:val="28"/>
                      <w:szCs w:val="28"/>
                    </w:rPr>
                    <w:t>Group 4</w:t>
                  </w:r>
                </w:p>
              </w:tc>
            </w:tr>
            <w:tr w:rsidR="00E02B93" w:rsidRPr="00A0424F" w:rsidTr="000165DF">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2B93" w:rsidRPr="00A0424F" w:rsidRDefault="00E02B93" w:rsidP="000165DF">
                  <w:pPr>
                    <w:spacing w:after="120"/>
                    <w:jc w:val="right"/>
                    <w:rPr>
                      <w:rFonts w:asciiTheme="majorHAnsi" w:hAnsiTheme="majorHAnsi"/>
                      <w:b/>
                      <w:bCs/>
                      <w:color w:val="000000" w:themeColor="text1"/>
                      <w:sz w:val="28"/>
                      <w:szCs w:val="28"/>
                    </w:rPr>
                  </w:pPr>
                  <w:r w:rsidRPr="00A0424F">
                    <w:rPr>
                      <w:rFonts w:asciiTheme="majorHAnsi" w:hAnsiTheme="majorHAnsi"/>
                      <w:b/>
                      <w:bCs/>
                      <w:color w:val="000000" w:themeColor="text1"/>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E02B93" w:rsidRPr="00A0424F" w:rsidRDefault="00BB3D54" w:rsidP="00BB3D54">
                  <w:pPr>
                    <w:tabs>
                      <w:tab w:val="left" w:pos="1089"/>
                      <w:tab w:val="left" w:pos="3490"/>
                    </w:tabs>
                    <w:spacing w:after="120"/>
                    <w:jc w:val="both"/>
                    <w:rPr>
                      <w:rFonts w:asciiTheme="majorHAnsi" w:hAnsiTheme="majorHAnsi"/>
                      <w:bCs/>
                      <w:color w:val="000000" w:themeColor="text1"/>
                      <w:sz w:val="28"/>
                      <w:szCs w:val="28"/>
                    </w:rPr>
                  </w:pPr>
                  <w:r w:rsidRPr="00A0424F">
                    <w:rPr>
                      <w:rFonts w:asciiTheme="majorHAnsi" w:hAnsiTheme="majorHAnsi"/>
                      <w:bCs/>
                      <w:color w:val="000000" w:themeColor="text1"/>
                      <w:sz w:val="28"/>
                      <w:szCs w:val="28"/>
                    </w:rPr>
                    <w:tab/>
                    <w:t>Lê Minh Quân</w:t>
                  </w:r>
                  <w:r w:rsidR="00E02B93" w:rsidRPr="00A0424F">
                    <w:rPr>
                      <w:rFonts w:asciiTheme="majorHAnsi" w:hAnsiTheme="majorHAnsi"/>
                      <w:bCs/>
                      <w:color w:val="000000" w:themeColor="text1"/>
                      <w:sz w:val="28"/>
                      <w:szCs w:val="28"/>
                    </w:rPr>
                    <w:t xml:space="preserve"> </w:t>
                  </w:r>
                  <w:r w:rsidR="00E02B93" w:rsidRPr="00A0424F">
                    <w:rPr>
                      <w:rFonts w:asciiTheme="majorHAnsi" w:hAnsiTheme="majorHAnsi"/>
                      <w:bCs/>
                      <w:color w:val="000000" w:themeColor="text1"/>
                      <w:sz w:val="28"/>
                      <w:szCs w:val="28"/>
                    </w:rPr>
                    <w:tab/>
                    <w:t>– 60209</w:t>
                  </w:r>
                </w:p>
                <w:p w:rsidR="00E02B93" w:rsidRPr="00A0424F" w:rsidRDefault="00BB3D54" w:rsidP="00BB3D54">
                  <w:pPr>
                    <w:tabs>
                      <w:tab w:val="left" w:pos="1089"/>
                      <w:tab w:val="left" w:pos="3490"/>
                    </w:tabs>
                    <w:spacing w:after="120"/>
                    <w:jc w:val="both"/>
                    <w:rPr>
                      <w:rFonts w:asciiTheme="majorHAnsi" w:hAnsiTheme="majorHAnsi"/>
                      <w:bCs/>
                      <w:color w:val="000000" w:themeColor="text1"/>
                      <w:sz w:val="28"/>
                      <w:szCs w:val="28"/>
                    </w:rPr>
                  </w:pPr>
                  <w:r w:rsidRPr="00A0424F">
                    <w:rPr>
                      <w:rFonts w:asciiTheme="majorHAnsi" w:hAnsiTheme="majorHAnsi"/>
                      <w:bCs/>
                      <w:color w:val="000000" w:themeColor="text1"/>
                      <w:sz w:val="28"/>
                      <w:szCs w:val="28"/>
                    </w:rPr>
                    <w:tab/>
                    <w:t>Nguyễn Hùng Phú</w:t>
                  </w:r>
                  <w:r w:rsidR="00E02B93" w:rsidRPr="00A0424F">
                    <w:rPr>
                      <w:rFonts w:asciiTheme="majorHAnsi" w:hAnsiTheme="majorHAnsi"/>
                      <w:bCs/>
                      <w:color w:val="000000" w:themeColor="text1"/>
                      <w:sz w:val="28"/>
                      <w:szCs w:val="28"/>
                    </w:rPr>
                    <w:t xml:space="preserve"> </w:t>
                  </w:r>
                  <w:r w:rsidR="00E02B93" w:rsidRPr="00A0424F">
                    <w:rPr>
                      <w:rFonts w:asciiTheme="majorHAnsi" w:hAnsiTheme="majorHAnsi"/>
                      <w:bCs/>
                      <w:color w:val="000000" w:themeColor="text1"/>
                      <w:sz w:val="28"/>
                      <w:szCs w:val="28"/>
                    </w:rPr>
                    <w:tab/>
                    <w:t>– 60177</w:t>
                  </w:r>
                </w:p>
                <w:p w:rsidR="00E02B93" w:rsidRDefault="00BB3D54" w:rsidP="00BB3D54">
                  <w:pPr>
                    <w:tabs>
                      <w:tab w:val="left" w:pos="1089"/>
                      <w:tab w:val="left" w:pos="3490"/>
                    </w:tabs>
                    <w:spacing w:after="120"/>
                    <w:jc w:val="both"/>
                    <w:rPr>
                      <w:rFonts w:asciiTheme="majorHAnsi" w:hAnsiTheme="majorHAnsi"/>
                      <w:bCs/>
                      <w:color w:val="000000" w:themeColor="text1"/>
                      <w:sz w:val="28"/>
                      <w:szCs w:val="28"/>
                    </w:rPr>
                  </w:pPr>
                  <w:r w:rsidRPr="00A0424F">
                    <w:rPr>
                      <w:rFonts w:asciiTheme="majorHAnsi" w:hAnsiTheme="majorHAnsi"/>
                      <w:bCs/>
                      <w:color w:val="000000" w:themeColor="text1"/>
                      <w:sz w:val="28"/>
                      <w:szCs w:val="28"/>
                    </w:rPr>
                    <w:tab/>
                    <w:t xml:space="preserve">Trịnh Ngọc Điệp </w:t>
                  </w:r>
                  <w:r w:rsidRPr="00A0424F">
                    <w:rPr>
                      <w:rFonts w:asciiTheme="majorHAnsi" w:hAnsiTheme="majorHAnsi"/>
                      <w:bCs/>
                      <w:color w:val="000000" w:themeColor="text1"/>
                      <w:sz w:val="28"/>
                      <w:szCs w:val="28"/>
                    </w:rPr>
                    <w:tab/>
                  </w:r>
                  <w:r w:rsidR="00E02B93" w:rsidRPr="00A0424F">
                    <w:rPr>
                      <w:rFonts w:asciiTheme="majorHAnsi" w:hAnsiTheme="majorHAnsi"/>
                      <w:bCs/>
                      <w:color w:val="000000" w:themeColor="text1"/>
                      <w:sz w:val="28"/>
                      <w:szCs w:val="28"/>
                    </w:rPr>
                    <w:t>– 60128</w:t>
                  </w:r>
                </w:p>
                <w:p w:rsidR="000B4039" w:rsidRPr="00A0424F" w:rsidRDefault="000B4039" w:rsidP="00BB3D54">
                  <w:pPr>
                    <w:tabs>
                      <w:tab w:val="left" w:pos="1089"/>
                      <w:tab w:val="left" w:pos="3490"/>
                    </w:tabs>
                    <w:spacing w:after="120"/>
                    <w:jc w:val="both"/>
                    <w:rPr>
                      <w:rFonts w:asciiTheme="majorHAnsi" w:hAnsiTheme="majorHAnsi"/>
                      <w:bCs/>
                      <w:color w:val="000000" w:themeColor="text1"/>
                      <w:sz w:val="28"/>
                      <w:szCs w:val="28"/>
                    </w:rPr>
                  </w:pPr>
                  <w:r w:rsidRPr="00A0424F">
                    <w:rPr>
                      <w:rFonts w:asciiTheme="majorHAnsi" w:hAnsiTheme="majorHAnsi"/>
                      <w:bCs/>
                      <w:color w:val="000000" w:themeColor="text1"/>
                      <w:sz w:val="28"/>
                      <w:szCs w:val="28"/>
                    </w:rPr>
                    <w:tab/>
                    <w:t>Trần Hồ Quốc Bảo</w:t>
                  </w:r>
                  <w:r>
                    <w:rPr>
                      <w:rFonts w:asciiTheme="majorHAnsi" w:hAnsiTheme="majorHAnsi"/>
                      <w:bCs/>
                      <w:color w:val="000000" w:themeColor="text1"/>
                      <w:sz w:val="28"/>
                      <w:szCs w:val="28"/>
                    </w:rPr>
                    <w:t xml:space="preserve"> </w:t>
                  </w:r>
                  <w:r>
                    <w:rPr>
                      <w:rFonts w:asciiTheme="majorHAnsi" w:hAnsiTheme="majorHAnsi"/>
                      <w:bCs/>
                      <w:color w:val="000000" w:themeColor="text1"/>
                      <w:sz w:val="28"/>
                      <w:szCs w:val="28"/>
                    </w:rPr>
                    <w:tab/>
                    <w:t>– 60006</w:t>
                  </w:r>
                </w:p>
              </w:tc>
            </w:tr>
            <w:tr w:rsidR="00E02B93" w:rsidRPr="00A0424F" w:rsidTr="000165DF">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2B93" w:rsidRPr="00A0424F" w:rsidRDefault="00E02B93" w:rsidP="000165DF">
                  <w:pPr>
                    <w:spacing w:after="120"/>
                    <w:jc w:val="right"/>
                    <w:rPr>
                      <w:rFonts w:asciiTheme="majorHAnsi" w:hAnsiTheme="majorHAnsi"/>
                      <w:b/>
                      <w:bCs/>
                      <w:color w:val="000000" w:themeColor="text1"/>
                      <w:sz w:val="28"/>
                      <w:szCs w:val="28"/>
                    </w:rPr>
                  </w:pPr>
                  <w:r w:rsidRPr="00A0424F">
                    <w:rPr>
                      <w:rFonts w:asciiTheme="majorHAnsi" w:hAnsiTheme="majorHAnsi"/>
                      <w:b/>
                      <w:bCs/>
                      <w:color w:val="000000" w:themeColor="text1"/>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2B93" w:rsidRPr="00A0424F" w:rsidRDefault="00E02B93" w:rsidP="00B67982">
                  <w:pPr>
                    <w:spacing w:after="120"/>
                    <w:rPr>
                      <w:rFonts w:asciiTheme="majorHAnsi" w:hAnsiTheme="majorHAnsi"/>
                      <w:bCs/>
                      <w:color w:val="000000" w:themeColor="text1"/>
                      <w:sz w:val="28"/>
                      <w:szCs w:val="28"/>
                    </w:rPr>
                  </w:pPr>
                  <w:r w:rsidRPr="00A0424F">
                    <w:rPr>
                      <w:rFonts w:asciiTheme="majorHAnsi" w:hAnsiTheme="majorHAnsi"/>
                      <w:bCs/>
                      <w:color w:val="000000" w:themeColor="text1"/>
                      <w:sz w:val="28"/>
                      <w:szCs w:val="28"/>
                    </w:rPr>
                    <w:t>TAI</w:t>
                  </w:r>
                  <w:r w:rsidR="00B67982">
                    <w:rPr>
                      <w:rFonts w:asciiTheme="majorHAnsi" w:hAnsiTheme="majorHAnsi"/>
                      <w:bCs/>
                      <w:color w:val="000000" w:themeColor="text1"/>
                      <w:sz w:val="28"/>
                      <w:szCs w:val="28"/>
                    </w:rPr>
                    <w:t>N</w:t>
                  </w:r>
                  <w:r w:rsidRPr="00A0424F">
                    <w:rPr>
                      <w:rFonts w:asciiTheme="majorHAnsi" w:hAnsiTheme="majorHAnsi"/>
                      <w:bCs/>
                      <w:color w:val="000000" w:themeColor="text1"/>
                      <w:sz w:val="28"/>
                      <w:szCs w:val="28"/>
                    </w:rPr>
                    <w:t>T</w:t>
                  </w:r>
                </w:p>
              </w:tc>
            </w:tr>
            <w:tr w:rsidR="00E02B93" w:rsidRPr="00A0424F" w:rsidTr="000165DF">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2B93" w:rsidRPr="00A0424F" w:rsidRDefault="00E02B93" w:rsidP="000165DF">
                  <w:pPr>
                    <w:spacing w:after="120"/>
                    <w:jc w:val="right"/>
                    <w:rPr>
                      <w:rFonts w:asciiTheme="majorHAnsi" w:hAnsiTheme="majorHAnsi"/>
                      <w:b/>
                      <w:bCs/>
                      <w:color w:val="000000" w:themeColor="text1"/>
                      <w:sz w:val="28"/>
                      <w:szCs w:val="28"/>
                    </w:rPr>
                  </w:pPr>
                  <w:r w:rsidRPr="00A0424F">
                    <w:rPr>
                      <w:rFonts w:asciiTheme="majorHAnsi" w:hAnsiTheme="majorHAnsi"/>
                      <w:b/>
                      <w:bCs/>
                      <w:color w:val="000000" w:themeColor="text1"/>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2B93" w:rsidRPr="00A0424F" w:rsidRDefault="00E02B93" w:rsidP="000165DF">
                  <w:pPr>
                    <w:spacing w:after="120"/>
                    <w:rPr>
                      <w:rFonts w:asciiTheme="majorHAnsi" w:hAnsiTheme="majorHAnsi"/>
                      <w:bCs/>
                      <w:color w:val="000000" w:themeColor="text1"/>
                      <w:sz w:val="28"/>
                      <w:szCs w:val="28"/>
                    </w:rPr>
                  </w:pPr>
                </w:p>
              </w:tc>
            </w:tr>
            <w:tr w:rsidR="00E02B93" w:rsidRPr="00A0424F" w:rsidTr="000165DF">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2B93" w:rsidRPr="00A0424F" w:rsidRDefault="00A0424F" w:rsidP="000165DF">
                  <w:pPr>
                    <w:spacing w:after="120"/>
                    <w:jc w:val="right"/>
                    <w:rPr>
                      <w:rFonts w:asciiTheme="majorHAnsi" w:hAnsiTheme="majorHAnsi"/>
                      <w:b/>
                      <w:bCs/>
                      <w:color w:val="000000" w:themeColor="text1"/>
                      <w:sz w:val="28"/>
                      <w:szCs w:val="28"/>
                    </w:rPr>
                  </w:pPr>
                  <w:r w:rsidRPr="00A0424F">
                    <w:rPr>
                      <w:rFonts w:asciiTheme="majorHAnsi" w:hAnsiTheme="majorHAnsi" w:hint="eastAsia"/>
                      <w:b/>
                      <w:bCs/>
                      <w:color w:val="000000" w:themeColor="text1"/>
                      <w:sz w:val="28"/>
                      <w:szCs w:val="28"/>
                    </w:rPr>
                    <w:t>CP</w:t>
                  </w:r>
                  <w:r w:rsidR="00E02B93" w:rsidRPr="00A0424F">
                    <w:rPr>
                      <w:rFonts w:asciiTheme="majorHAnsi" w:hAnsiTheme="majorHAnsi"/>
                      <w:b/>
                      <w:bCs/>
                      <w:color w:val="000000" w:themeColor="text1"/>
                      <w:sz w:val="28"/>
                      <w:szCs w:val="28"/>
                    </w:rPr>
                    <w:t xml:space="preserve"> code</w:t>
                  </w:r>
                </w:p>
              </w:tc>
              <w:tc>
                <w:tcPr>
                  <w:tcW w:w="5504" w:type="dxa"/>
                  <w:tcBorders>
                    <w:top w:val="single" w:sz="4" w:space="0" w:color="auto"/>
                    <w:left w:val="single" w:sz="4" w:space="0" w:color="auto"/>
                    <w:bottom w:val="single" w:sz="4" w:space="0" w:color="auto"/>
                    <w:right w:val="single" w:sz="4" w:space="0" w:color="auto"/>
                  </w:tcBorders>
                  <w:vAlign w:val="center"/>
                </w:tcPr>
                <w:p w:rsidR="00E02B93" w:rsidRPr="00A0424F" w:rsidRDefault="00E02B93" w:rsidP="000165DF">
                  <w:pPr>
                    <w:spacing w:after="120"/>
                    <w:rPr>
                      <w:rFonts w:asciiTheme="majorHAnsi" w:hAnsiTheme="majorHAnsi"/>
                      <w:bCs/>
                      <w:color w:val="000000" w:themeColor="text1"/>
                      <w:sz w:val="28"/>
                      <w:szCs w:val="28"/>
                    </w:rPr>
                  </w:pPr>
                  <w:r w:rsidRPr="00A0424F">
                    <w:rPr>
                      <w:rFonts w:asciiTheme="majorHAnsi" w:hAnsiTheme="majorHAnsi"/>
                      <w:bCs/>
                      <w:color w:val="000000" w:themeColor="text1"/>
                      <w:sz w:val="28"/>
                      <w:szCs w:val="28"/>
                    </w:rPr>
                    <w:t>LIB</w:t>
                  </w:r>
                </w:p>
              </w:tc>
            </w:tr>
          </w:tbl>
          <w:p w:rsidR="00E02B93" w:rsidRPr="00BD5573" w:rsidRDefault="00E02B93" w:rsidP="000165DF">
            <w:pPr>
              <w:pStyle w:val="NoSpacing"/>
              <w:jc w:val="center"/>
              <w:rPr>
                <w:rFonts w:asciiTheme="majorHAnsi" w:hAnsiTheme="majorHAnsi"/>
                <w:b/>
                <w:bCs/>
                <w:color w:val="000000" w:themeColor="text1"/>
                <w:sz w:val="36"/>
                <w:szCs w:val="36"/>
              </w:rPr>
            </w:pPr>
          </w:p>
        </w:tc>
      </w:tr>
      <w:tr w:rsidR="00E02B93" w:rsidRPr="00BD5573" w:rsidTr="00817CDF">
        <w:tblPrEx>
          <w:jc w:val="center"/>
          <w:tblBorders>
            <w:insideH w:val="none" w:sz="0" w:space="0" w:color="auto"/>
            <w:insideV w:val="none" w:sz="0" w:space="0" w:color="auto"/>
          </w:tblBorders>
          <w:tblLook w:val="00A0" w:firstRow="1" w:lastRow="0" w:firstColumn="1" w:lastColumn="0" w:noHBand="0" w:noVBand="0"/>
        </w:tblPrEx>
        <w:trPr>
          <w:gridBefore w:val="1"/>
          <w:gridAfter w:val="1"/>
          <w:wBefore w:w="432" w:type="dxa"/>
          <w:wAfter w:w="234" w:type="dxa"/>
          <w:trHeight w:val="360"/>
          <w:jc w:val="center"/>
        </w:trPr>
        <w:tc>
          <w:tcPr>
            <w:tcW w:w="8895" w:type="dxa"/>
            <w:gridSpan w:val="2"/>
            <w:vAlign w:val="center"/>
          </w:tcPr>
          <w:tbl>
            <w:tblPr>
              <w:tblpPr w:leftFromText="187" w:rightFromText="187" w:horzAnchor="margin" w:tblpXSpec="center" w:tblpYSpec="bottom"/>
              <w:tblW w:w="5000" w:type="pct"/>
              <w:tblLayout w:type="fixed"/>
              <w:tblLook w:val="00A0" w:firstRow="1" w:lastRow="0" w:firstColumn="1" w:lastColumn="0" w:noHBand="0" w:noVBand="0"/>
            </w:tblPr>
            <w:tblGrid>
              <w:gridCol w:w="8679"/>
            </w:tblGrid>
            <w:tr w:rsidR="00E02B93" w:rsidRPr="00BD5573" w:rsidTr="000165DF">
              <w:tc>
                <w:tcPr>
                  <w:tcW w:w="5000" w:type="pct"/>
                </w:tcPr>
                <w:p w:rsidR="00E02B93" w:rsidRPr="00BD5573" w:rsidRDefault="00F06A46" w:rsidP="000165DF">
                  <w:pPr>
                    <w:jc w:val="center"/>
                    <w:rPr>
                      <w:rFonts w:asciiTheme="majorHAnsi" w:hAnsiTheme="majorHAnsi"/>
                      <w:color w:val="000000" w:themeColor="text1"/>
                      <w:sz w:val="36"/>
                      <w:szCs w:val="36"/>
                    </w:rPr>
                  </w:pPr>
                  <w:r>
                    <w:rPr>
                      <w:rFonts w:asciiTheme="majorHAnsi" w:hAnsiTheme="majorHAnsi"/>
                      <w:color w:val="000000" w:themeColor="text1"/>
                      <w:sz w:val="36"/>
                      <w:szCs w:val="36"/>
                    </w:rPr>
                    <w:br/>
                  </w:r>
                  <w:r w:rsidR="00E02B93" w:rsidRPr="00BD5573">
                    <w:rPr>
                      <w:rFonts w:asciiTheme="majorHAnsi" w:hAnsiTheme="majorHAnsi"/>
                      <w:color w:val="000000" w:themeColor="text1"/>
                      <w:sz w:val="36"/>
                      <w:szCs w:val="36"/>
                    </w:rPr>
                    <w:t>- Ho Chi Minh City, 01/2012 -</w:t>
                  </w:r>
                </w:p>
                <w:p w:rsidR="00E02B93" w:rsidRDefault="00E02B93" w:rsidP="000165DF">
                  <w:pPr>
                    <w:pStyle w:val="NoSpacing"/>
                    <w:rPr>
                      <w:rFonts w:asciiTheme="majorHAnsi" w:hAnsiTheme="majorHAnsi"/>
                      <w:color w:val="000000" w:themeColor="text1"/>
                      <w:sz w:val="36"/>
                      <w:szCs w:val="36"/>
                    </w:rPr>
                  </w:pPr>
                </w:p>
                <w:p w:rsidR="00F06A46" w:rsidRPr="00BD5573" w:rsidRDefault="00F06A46" w:rsidP="000165DF">
                  <w:pPr>
                    <w:pStyle w:val="NoSpacing"/>
                    <w:rPr>
                      <w:rFonts w:asciiTheme="majorHAnsi" w:hAnsiTheme="majorHAnsi"/>
                      <w:color w:val="000000" w:themeColor="text1"/>
                      <w:sz w:val="36"/>
                      <w:szCs w:val="36"/>
                    </w:rPr>
                  </w:pPr>
                </w:p>
              </w:tc>
            </w:tr>
          </w:tbl>
          <w:p w:rsidR="00E02B93" w:rsidRPr="00BD5573" w:rsidRDefault="00E02B93" w:rsidP="000165DF">
            <w:pPr>
              <w:pStyle w:val="NoSpacing"/>
              <w:rPr>
                <w:rFonts w:asciiTheme="majorHAnsi" w:hAnsiTheme="majorHAnsi"/>
                <w:b/>
                <w:bCs/>
                <w:color w:val="000000" w:themeColor="text1"/>
                <w:sz w:val="36"/>
                <w:szCs w:val="36"/>
              </w:rPr>
            </w:pPr>
          </w:p>
        </w:tc>
      </w:tr>
    </w:tbl>
    <w:p w:rsidR="00044911" w:rsidRPr="00044911" w:rsidRDefault="00044911" w:rsidP="00044911">
      <w:pPr>
        <w:rPr>
          <w:lang w:eastAsia="en-US"/>
        </w:rPr>
        <w:sectPr w:rsidR="00044911" w:rsidRPr="00044911" w:rsidSect="00F06A46">
          <w:footerReference w:type="default" r:id="rId10"/>
          <w:pgSz w:w="11907" w:h="16840" w:code="9"/>
          <w:pgMar w:top="1276" w:right="1701" w:bottom="1701" w:left="1418" w:header="720" w:footer="255" w:gutter="567"/>
          <w:cols w:space="720"/>
          <w:docGrid w:linePitch="360"/>
        </w:sectPr>
      </w:pPr>
      <w:bookmarkStart w:id="0" w:name="_Toc322382170"/>
      <w:bookmarkStart w:id="1" w:name="_Toc322382313"/>
      <w:bookmarkStart w:id="2" w:name="_Toc322382620"/>
      <w:bookmarkStart w:id="3" w:name="_Toc313713894"/>
      <w:bookmarkStart w:id="4" w:name="_Toc313717184"/>
      <w:bookmarkStart w:id="5" w:name="_Toc313717234"/>
      <w:bookmarkStart w:id="6" w:name="_Toc313962953"/>
      <w:bookmarkStart w:id="7" w:name="_GoBack"/>
      <w:bookmarkEnd w:id="7"/>
    </w:p>
    <w:p w:rsidR="00044911" w:rsidRDefault="00044911" w:rsidP="00044911">
      <w:pPr>
        <w:pStyle w:val="Heading1"/>
        <w:numPr>
          <w:ilvl w:val="0"/>
          <w:numId w:val="0"/>
        </w:numPr>
        <w:ind w:left="360" w:hanging="360"/>
      </w:pPr>
      <w:r>
        <w:lastRenderedPageBreak/>
        <w:t>table of Contents</w:t>
      </w:r>
    </w:p>
    <w:p w:rsidR="00044911" w:rsidRDefault="00044911" w:rsidP="00463ADE">
      <w:pPr>
        <w:pStyle w:val="TOC1"/>
        <w:rPr>
          <w:rFonts w:ascii="Cambria" w:hAnsi="Cambria"/>
          <w:i/>
          <w:iCs/>
          <w:noProof w:val="0"/>
          <w:color w:val="243F60" w:themeColor="accent1" w:themeShade="7F"/>
          <w:sz w:val="24"/>
          <w:szCs w:val="22"/>
        </w:rPr>
      </w:pPr>
    </w:p>
    <w:sdt>
      <w:sdtPr>
        <w:rPr>
          <w:rFonts w:ascii="Cambria" w:hAnsi="Cambria"/>
          <w:b w:val="0"/>
          <w:bCs w:val="0"/>
          <w:i/>
          <w:iCs/>
          <w:caps w:val="0"/>
          <w:noProof w:val="0"/>
          <w:color w:val="243F60" w:themeColor="accent1" w:themeShade="7F"/>
          <w:sz w:val="24"/>
          <w:szCs w:val="22"/>
        </w:rPr>
        <w:id w:val="740455640"/>
        <w:docPartObj>
          <w:docPartGallery w:val="Table of Contents"/>
          <w:docPartUnique/>
        </w:docPartObj>
      </w:sdtPr>
      <w:sdtContent>
        <w:p w:rsidR="00463ADE" w:rsidRDefault="00EF774C" w:rsidP="00463ADE">
          <w:pPr>
            <w:pStyle w:val="TOC1"/>
            <w:rPr>
              <w:rFonts w:asciiTheme="minorHAnsi" w:hAnsiTheme="minorHAnsi"/>
              <w:sz w:val="22"/>
              <w:szCs w:val="22"/>
            </w:rPr>
          </w:pPr>
          <w:r>
            <w:fldChar w:fldCharType="begin"/>
          </w:r>
          <w:r>
            <w:instrText xml:space="preserve"> TOC \o "1-3" \h \z \u </w:instrText>
          </w:r>
          <w:r>
            <w:fldChar w:fldCharType="separate"/>
          </w:r>
          <w:hyperlink w:anchor="_Toc322579249" w:history="1">
            <w:r w:rsidR="00463ADE" w:rsidRPr="00265B5F">
              <w:rPr>
                <w:rStyle w:val="Hyperlink"/>
              </w:rPr>
              <w:t>Report No.1:</w:t>
            </w:r>
            <w:r w:rsidR="00463ADE">
              <w:rPr>
                <w:rFonts w:asciiTheme="minorHAnsi" w:hAnsiTheme="minorHAnsi"/>
                <w:sz w:val="22"/>
                <w:szCs w:val="22"/>
              </w:rPr>
              <w:tab/>
            </w:r>
            <w:r w:rsidR="00463ADE" w:rsidRPr="00265B5F">
              <w:rPr>
                <w:rStyle w:val="Hyperlink"/>
              </w:rPr>
              <w:t>Introduction</w:t>
            </w:r>
            <w:r w:rsidR="00463ADE">
              <w:rPr>
                <w:webHidden/>
              </w:rPr>
              <w:tab/>
            </w:r>
            <w:r w:rsidR="00463ADE">
              <w:rPr>
                <w:webHidden/>
              </w:rPr>
              <w:fldChar w:fldCharType="begin"/>
            </w:r>
            <w:r w:rsidR="00463ADE">
              <w:rPr>
                <w:webHidden/>
              </w:rPr>
              <w:instrText xml:space="preserve"> PAGEREF _Toc322579249 \h </w:instrText>
            </w:r>
            <w:r w:rsidR="00463ADE">
              <w:rPr>
                <w:webHidden/>
              </w:rPr>
            </w:r>
            <w:r w:rsidR="00463ADE">
              <w:rPr>
                <w:webHidden/>
              </w:rPr>
              <w:fldChar w:fldCharType="separate"/>
            </w:r>
            <w:r w:rsidR="00D55057">
              <w:rPr>
                <w:webHidden/>
              </w:rPr>
              <w:t>9</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50" w:history="1">
            <w:r w:rsidR="00463ADE" w:rsidRPr="00265B5F">
              <w:rPr>
                <w:rStyle w:val="Hyperlink"/>
              </w:rPr>
              <w:t>1.1.</w:t>
            </w:r>
            <w:r w:rsidR="00463ADE">
              <w:rPr>
                <w:rFonts w:asciiTheme="minorHAnsi" w:hAnsiTheme="minorHAnsi"/>
                <w:sz w:val="22"/>
                <w:szCs w:val="22"/>
              </w:rPr>
              <w:tab/>
            </w:r>
            <w:r w:rsidR="00463ADE" w:rsidRPr="00265B5F">
              <w:rPr>
                <w:rStyle w:val="Hyperlink"/>
                <w:rFonts w:asciiTheme="majorHAnsi" w:hAnsiTheme="majorHAnsi"/>
              </w:rPr>
              <w:t>FPT university capstone project</w:t>
            </w:r>
            <w:r w:rsidR="00463ADE">
              <w:rPr>
                <w:webHidden/>
              </w:rPr>
              <w:tab/>
            </w:r>
            <w:r w:rsidR="00463ADE">
              <w:rPr>
                <w:webHidden/>
              </w:rPr>
              <w:fldChar w:fldCharType="begin"/>
            </w:r>
            <w:r w:rsidR="00463ADE">
              <w:rPr>
                <w:webHidden/>
              </w:rPr>
              <w:instrText xml:space="preserve"> PAGEREF _Toc322579250 \h </w:instrText>
            </w:r>
            <w:r w:rsidR="00463ADE">
              <w:rPr>
                <w:webHidden/>
              </w:rPr>
            </w:r>
            <w:r w:rsidR="00463ADE">
              <w:rPr>
                <w:webHidden/>
              </w:rPr>
              <w:fldChar w:fldCharType="separate"/>
            </w:r>
            <w:r w:rsidR="00D55057">
              <w:rPr>
                <w:webHidden/>
              </w:rPr>
              <w:t>9</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51" w:history="1">
            <w:r w:rsidR="00463ADE" w:rsidRPr="00265B5F">
              <w:rPr>
                <w:rStyle w:val="Hyperlink"/>
              </w:rPr>
              <w:t>1.2.</w:t>
            </w:r>
            <w:r w:rsidR="00463ADE">
              <w:rPr>
                <w:rFonts w:asciiTheme="minorHAnsi" w:hAnsiTheme="minorHAnsi"/>
                <w:sz w:val="22"/>
                <w:szCs w:val="22"/>
              </w:rPr>
              <w:tab/>
            </w:r>
            <w:r w:rsidR="00463ADE" w:rsidRPr="00265B5F">
              <w:rPr>
                <w:rStyle w:val="Hyperlink"/>
                <w:rFonts w:asciiTheme="majorHAnsi" w:hAnsiTheme="majorHAnsi"/>
              </w:rPr>
              <w:t>Background</w:t>
            </w:r>
            <w:r w:rsidR="00463ADE">
              <w:rPr>
                <w:webHidden/>
              </w:rPr>
              <w:tab/>
            </w:r>
            <w:r w:rsidR="00463ADE">
              <w:rPr>
                <w:webHidden/>
              </w:rPr>
              <w:fldChar w:fldCharType="begin"/>
            </w:r>
            <w:r w:rsidR="00463ADE">
              <w:rPr>
                <w:webHidden/>
              </w:rPr>
              <w:instrText xml:space="preserve"> PAGEREF _Toc322579251 \h </w:instrText>
            </w:r>
            <w:r w:rsidR="00463ADE">
              <w:rPr>
                <w:webHidden/>
              </w:rPr>
            </w:r>
            <w:r w:rsidR="00463ADE">
              <w:rPr>
                <w:webHidden/>
              </w:rPr>
              <w:fldChar w:fldCharType="separate"/>
            </w:r>
            <w:r w:rsidR="00D55057">
              <w:rPr>
                <w:webHidden/>
              </w:rPr>
              <w:t>9</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52" w:history="1">
            <w:r w:rsidR="00463ADE" w:rsidRPr="00265B5F">
              <w:rPr>
                <w:rStyle w:val="Hyperlink"/>
              </w:rPr>
              <w:t>1.3.</w:t>
            </w:r>
            <w:r w:rsidR="00463ADE">
              <w:rPr>
                <w:rFonts w:asciiTheme="minorHAnsi" w:hAnsiTheme="minorHAnsi"/>
                <w:sz w:val="22"/>
                <w:szCs w:val="22"/>
              </w:rPr>
              <w:tab/>
            </w:r>
            <w:r w:rsidR="00463ADE" w:rsidRPr="00265B5F">
              <w:rPr>
                <w:rStyle w:val="Hyperlink"/>
                <w:rFonts w:asciiTheme="majorHAnsi" w:hAnsiTheme="majorHAnsi"/>
              </w:rPr>
              <w:t>Introduction</w:t>
            </w:r>
            <w:r w:rsidR="00463ADE">
              <w:rPr>
                <w:webHidden/>
              </w:rPr>
              <w:tab/>
            </w:r>
            <w:r w:rsidR="00463ADE">
              <w:rPr>
                <w:webHidden/>
              </w:rPr>
              <w:fldChar w:fldCharType="begin"/>
            </w:r>
            <w:r w:rsidR="00463ADE">
              <w:rPr>
                <w:webHidden/>
              </w:rPr>
              <w:instrText xml:space="preserve"> PAGEREF _Toc322579252 \h </w:instrText>
            </w:r>
            <w:r w:rsidR="00463ADE">
              <w:rPr>
                <w:webHidden/>
              </w:rPr>
            </w:r>
            <w:r w:rsidR="00463ADE">
              <w:rPr>
                <w:webHidden/>
              </w:rPr>
              <w:fldChar w:fldCharType="separate"/>
            </w:r>
            <w:r w:rsidR="00D55057">
              <w:rPr>
                <w:webHidden/>
              </w:rPr>
              <w:t>9</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53" w:history="1">
            <w:r w:rsidR="00463ADE" w:rsidRPr="00265B5F">
              <w:rPr>
                <w:rStyle w:val="Hyperlink"/>
              </w:rPr>
              <w:t>1.4.</w:t>
            </w:r>
            <w:r w:rsidR="00463ADE">
              <w:rPr>
                <w:rFonts w:asciiTheme="minorHAnsi" w:hAnsiTheme="minorHAnsi"/>
                <w:sz w:val="22"/>
                <w:szCs w:val="22"/>
              </w:rPr>
              <w:tab/>
            </w:r>
            <w:r w:rsidR="00463ADE" w:rsidRPr="00265B5F">
              <w:rPr>
                <w:rStyle w:val="Hyperlink"/>
                <w:rFonts w:asciiTheme="majorHAnsi" w:hAnsiTheme="majorHAnsi"/>
              </w:rPr>
              <w:t>Aims and objectives</w:t>
            </w:r>
            <w:r w:rsidR="00463ADE">
              <w:rPr>
                <w:webHidden/>
              </w:rPr>
              <w:tab/>
            </w:r>
            <w:r w:rsidR="00463ADE">
              <w:rPr>
                <w:webHidden/>
              </w:rPr>
              <w:fldChar w:fldCharType="begin"/>
            </w:r>
            <w:r w:rsidR="00463ADE">
              <w:rPr>
                <w:webHidden/>
              </w:rPr>
              <w:instrText xml:space="preserve"> PAGEREF _Toc322579253 \h </w:instrText>
            </w:r>
            <w:r w:rsidR="00463ADE">
              <w:rPr>
                <w:webHidden/>
              </w:rPr>
            </w:r>
            <w:r w:rsidR="00463ADE">
              <w:rPr>
                <w:webHidden/>
              </w:rPr>
              <w:fldChar w:fldCharType="separate"/>
            </w:r>
            <w:r w:rsidR="00D55057">
              <w:rPr>
                <w:webHidden/>
              </w:rPr>
              <w:t>10</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54" w:history="1">
            <w:r w:rsidR="00463ADE" w:rsidRPr="00265B5F">
              <w:rPr>
                <w:rStyle w:val="Hyperlink"/>
              </w:rPr>
              <w:t>1.5.</w:t>
            </w:r>
            <w:r w:rsidR="00463ADE">
              <w:rPr>
                <w:rFonts w:asciiTheme="minorHAnsi" w:hAnsiTheme="minorHAnsi"/>
                <w:sz w:val="22"/>
                <w:szCs w:val="22"/>
              </w:rPr>
              <w:tab/>
            </w:r>
            <w:r w:rsidR="00463ADE" w:rsidRPr="00265B5F">
              <w:rPr>
                <w:rStyle w:val="Hyperlink"/>
                <w:rFonts w:asciiTheme="majorHAnsi" w:hAnsiTheme="majorHAnsi"/>
              </w:rPr>
              <w:t>How LIB works</w:t>
            </w:r>
            <w:r w:rsidR="00463ADE">
              <w:rPr>
                <w:webHidden/>
              </w:rPr>
              <w:tab/>
            </w:r>
            <w:r w:rsidR="00463ADE">
              <w:rPr>
                <w:webHidden/>
              </w:rPr>
              <w:fldChar w:fldCharType="begin"/>
            </w:r>
            <w:r w:rsidR="00463ADE">
              <w:rPr>
                <w:webHidden/>
              </w:rPr>
              <w:instrText xml:space="preserve"> PAGEREF _Toc322579254 \h </w:instrText>
            </w:r>
            <w:r w:rsidR="00463ADE">
              <w:rPr>
                <w:webHidden/>
              </w:rPr>
            </w:r>
            <w:r w:rsidR="00463ADE">
              <w:rPr>
                <w:webHidden/>
              </w:rPr>
              <w:fldChar w:fldCharType="separate"/>
            </w:r>
            <w:r w:rsidR="00D55057">
              <w:rPr>
                <w:webHidden/>
              </w:rPr>
              <w:t>10</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55" w:history="1">
            <w:r w:rsidR="00463ADE" w:rsidRPr="00265B5F">
              <w:rPr>
                <w:rStyle w:val="Hyperlink"/>
              </w:rPr>
              <w:t>1.6.</w:t>
            </w:r>
            <w:r w:rsidR="00463ADE">
              <w:rPr>
                <w:rFonts w:asciiTheme="minorHAnsi" w:hAnsiTheme="minorHAnsi"/>
                <w:sz w:val="22"/>
                <w:szCs w:val="22"/>
              </w:rPr>
              <w:tab/>
            </w:r>
            <w:r w:rsidR="00463ADE" w:rsidRPr="00265B5F">
              <w:rPr>
                <w:rStyle w:val="Hyperlink"/>
                <w:rFonts w:asciiTheme="majorHAnsi" w:hAnsiTheme="majorHAnsi"/>
              </w:rPr>
              <w:t>Project program and management</w:t>
            </w:r>
            <w:r w:rsidR="00463ADE">
              <w:rPr>
                <w:webHidden/>
              </w:rPr>
              <w:tab/>
            </w:r>
            <w:r w:rsidR="00463ADE">
              <w:rPr>
                <w:webHidden/>
              </w:rPr>
              <w:fldChar w:fldCharType="begin"/>
            </w:r>
            <w:r w:rsidR="00463ADE">
              <w:rPr>
                <w:webHidden/>
              </w:rPr>
              <w:instrText xml:space="preserve"> PAGEREF _Toc322579255 \h </w:instrText>
            </w:r>
            <w:r w:rsidR="00463ADE">
              <w:rPr>
                <w:webHidden/>
              </w:rPr>
            </w:r>
            <w:r w:rsidR="00463ADE">
              <w:rPr>
                <w:webHidden/>
              </w:rPr>
              <w:fldChar w:fldCharType="separate"/>
            </w:r>
            <w:r w:rsidR="00D55057">
              <w:rPr>
                <w:webHidden/>
              </w:rPr>
              <w:t>10</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56" w:history="1">
            <w:r w:rsidR="00463ADE" w:rsidRPr="00265B5F">
              <w:rPr>
                <w:rStyle w:val="Hyperlink"/>
              </w:rPr>
              <w:t>1.7.</w:t>
            </w:r>
            <w:r w:rsidR="00463ADE">
              <w:rPr>
                <w:rFonts w:asciiTheme="minorHAnsi" w:hAnsiTheme="minorHAnsi"/>
                <w:sz w:val="22"/>
                <w:szCs w:val="22"/>
              </w:rPr>
              <w:tab/>
            </w:r>
            <w:r w:rsidR="00463ADE" w:rsidRPr="00265B5F">
              <w:rPr>
                <w:rStyle w:val="Hyperlink"/>
                <w:rFonts w:asciiTheme="majorHAnsi" w:hAnsiTheme="majorHAnsi"/>
              </w:rPr>
              <w:t>Project members</w:t>
            </w:r>
            <w:r w:rsidR="00463ADE">
              <w:rPr>
                <w:webHidden/>
              </w:rPr>
              <w:tab/>
            </w:r>
            <w:r w:rsidR="00463ADE">
              <w:rPr>
                <w:webHidden/>
              </w:rPr>
              <w:fldChar w:fldCharType="begin"/>
            </w:r>
            <w:r w:rsidR="00463ADE">
              <w:rPr>
                <w:webHidden/>
              </w:rPr>
              <w:instrText xml:space="preserve"> PAGEREF _Toc322579256 \h </w:instrText>
            </w:r>
            <w:r w:rsidR="00463ADE">
              <w:rPr>
                <w:webHidden/>
              </w:rPr>
            </w:r>
            <w:r w:rsidR="00463ADE">
              <w:rPr>
                <w:webHidden/>
              </w:rPr>
              <w:fldChar w:fldCharType="separate"/>
            </w:r>
            <w:r w:rsidR="00D55057">
              <w:rPr>
                <w:webHidden/>
              </w:rPr>
              <w:t>11</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57" w:history="1">
            <w:r w:rsidR="00463ADE" w:rsidRPr="00265B5F">
              <w:rPr>
                <w:rStyle w:val="Hyperlink"/>
              </w:rPr>
              <w:t>1.8.</w:t>
            </w:r>
            <w:r w:rsidR="00463ADE">
              <w:rPr>
                <w:rFonts w:asciiTheme="minorHAnsi" w:hAnsiTheme="minorHAnsi"/>
                <w:sz w:val="22"/>
                <w:szCs w:val="22"/>
              </w:rPr>
              <w:tab/>
            </w:r>
            <w:r w:rsidR="00463ADE" w:rsidRPr="00265B5F">
              <w:rPr>
                <w:rStyle w:val="Hyperlink"/>
                <w:rFonts w:asciiTheme="majorHAnsi" w:hAnsiTheme="majorHAnsi"/>
              </w:rPr>
              <w:t>LIB - Why is it needed?</w:t>
            </w:r>
            <w:r w:rsidR="00463ADE">
              <w:rPr>
                <w:webHidden/>
              </w:rPr>
              <w:tab/>
            </w:r>
            <w:r w:rsidR="00463ADE">
              <w:rPr>
                <w:webHidden/>
              </w:rPr>
              <w:fldChar w:fldCharType="begin"/>
            </w:r>
            <w:r w:rsidR="00463ADE">
              <w:rPr>
                <w:webHidden/>
              </w:rPr>
              <w:instrText xml:space="preserve"> PAGEREF _Toc322579257 \h </w:instrText>
            </w:r>
            <w:r w:rsidR="00463ADE">
              <w:rPr>
                <w:webHidden/>
              </w:rPr>
            </w:r>
            <w:r w:rsidR="00463ADE">
              <w:rPr>
                <w:webHidden/>
              </w:rPr>
              <w:fldChar w:fldCharType="separate"/>
            </w:r>
            <w:r w:rsidR="00D55057">
              <w:rPr>
                <w:webHidden/>
              </w:rPr>
              <w:t>11</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58" w:history="1">
            <w:r w:rsidR="00463ADE" w:rsidRPr="00265B5F">
              <w:rPr>
                <w:rStyle w:val="Hyperlink"/>
              </w:rPr>
              <w:t>1.9.</w:t>
            </w:r>
            <w:r w:rsidR="00463ADE">
              <w:rPr>
                <w:rFonts w:asciiTheme="minorHAnsi" w:hAnsiTheme="minorHAnsi"/>
                <w:sz w:val="22"/>
                <w:szCs w:val="22"/>
              </w:rPr>
              <w:tab/>
            </w:r>
            <w:r w:rsidR="00463ADE" w:rsidRPr="00265B5F">
              <w:rPr>
                <w:rStyle w:val="Hyperlink"/>
                <w:rFonts w:asciiTheme="majorHAnsi" w:hAnsiTheme="majorHAnsi"/>
              </w:rPr>
              <w:t>Conclusion</w:t>
            </w:r>
            <w:r w:rsidR="00463ADE">
              <w:rPr>
                <w:webHidden/>
              </w:rPr>
              <w:tab/>
            </w:r>
            <w:r w:rsidR="00463ADE">
              <w:rPr>
                <w:webHidden/>
              </w:rPr>
              <w:fldChar w:fldCharType="begin"/>
            </w:r>
            <w:r w:rsidR="00463ADE">
              <w:rPr>
                <w:webHidden/>
              </w:rPr>
              <w:instrText xml:space="preserve"> PAGEREF _Toc322579258 \h </w:instrText>
            </w:r>
            <w:r w:rsidR="00463ADE">
              <w:rPr>
                <w:webHidden/>
              </w:rPr>
            </w:r>
            <w:r w:rsidR="00463ADE">
              <w:rPr>
                <w:webHidden/>
              </w:rPr>
              <w:fldChar w:fldCharType="separate"/>
            </w:r>
            <w:r w:rsidR="00D55057">
              <w:rPr>
                <w:webHidden/>
              </w:rPr>
              <w:t>11</w:t>
            </w:r>
            <w:r w:rsidR="00463ADE">
              <w:rPr>
                <w:webHidden/>
              </w:rPr>
              <w:fldChar w:fldCharType="end"/>
            </w:r>
          </w:hyperlink>
        </w:p>
        <w:p w:rsidR="00463ADE" w:rsidRDefault="00E432E6" w:rsidP="00463ADE">
          <w:pPr>
            <w:pStyle w:val="TOC1"/>
            <w:rPr>
              <w:rFonts w:asciiTheme="minorHAnsi" w:hAnsiTheme="minorHAnsi"/>
              <w:sz w:val="22"/>
              <w:szCs w:val="22"/>
            </w:rPr>
          </w:pPr>
          <w:hyperlink w:anchor="_Toc322579259" w:history="1">
            <w:r w:rsidR="00463ADE" w:rsidRPr="00265B5F">
              <w:rPr>
                <w:rStyle w:val="Hyperlink"/>
                <w:lang w:eastAsia="en-US"/>
              </w:rPr>
              <w:t>Report No.2:</w:t>
            </w:r>
            <w:r w:rsidR="00463ADE">
              <w:rPr>
                <w:rFonts w:asciiTheme="minorHAnsi" w:hAnsiTheme="minorHAnsi"/>
                <w:sz w:val="22"/>
                <w:szCs w:val="22"/>
              </w:rPr>
              <w:tab/>
            </w:r>
            <w:r w:rsidR="00463ADE" w:rsidRPr="00265B5F">
              <w:rPr>
                <w:rStyle w:val="Hyperlink"/>
                <w:lang w:eastAsia="en-US"/>
              </w:rPr>
              <w:t>Project Management Plan</w:t>
            </w:r>
            <w:r w:rsidR="00463ADE">
              <w:rPr>
                <w:webHidden/>
              </w:rPr>
              <w:tab/>
            </w:r>
            <w:r w:rsidR="00463ADE">
              <w:rPr>
                <w:webHidden/>
              </w:rPr>
              <w:fldChar w:fldCharType="begin"/>
            </w:r>
            <w:r w:rsidR="00463ADE">
              <w:rPr>
                <w:webHidden/>
              </w:rPr>
              <w:instrText xml:space="preserve"> PAGEREF _Toc322579259 \h </w:instrText>
            </w:r>
            <w:r w:rsidR="00463ADE">
              <w:rPr>
                <w:webHidden/>
              </w:rPr>
            </w:r>
            <w:r w:rsidR="00463ADE">
              <w:rPr>
                <w:webHidden/>
              </w:rPr>
              <w:fldChar w:fldCharType="separate"/>
            </w:r>
            <w:r w:rsidR="00D55057">
              <w:rPr>
                <w:webHidden/>
              </w:rPr>
              <w:t>13</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60" w:history="1">
            <w:r w:rsidR="00463ADE" w:rsidRPr="00265B5F">
              <w:rPr>
                <w:rStyle w:val="Hyperlink"/>
              </w:rPr>
              <w:t>2.1.</w:t>
            </w:r>
            <w:r w:rsidR="00463ADE">
              <w:rPr>
                <w:rFonts w:asciiTheme="minorHAnsi" w:hAnsiTheme="minorHAnsi"/>
                <w:sz w:val="22"/>
                <w:szCs w:val="22"/>
              </w:rPr>
              <w:tab/>
            </w:r>
            <w:r w:rsidR="00463ADE" w:rsidRPr="00265B5F">
              <w:rPr>
                <w:rStyle w:val="Hyperlink"/>
                <w:rFonts w:asciiTheme="majorHAnsi" w:hAnsiTheme="majorHAnsi"/>
              </w:rPr>
              <w:t>Project Overview</w:t>
            </w:r>
            <w:r w:rsidR="00463ADE">
              <w:rPr>
                <w:webHidden/>
              </w:rPr>
              <w:tab/>
            </w:r>
            <w:r w:rsidR="00463ADE">
              <w:rPr>
                <w:webHidden/>
              </w:rPr>
              <w:fldChar w:fldCharType="begin"/>
            </w:r>
            <w:r w:rsidR="00463ADE">
              <w:rPr>
                <w:webHidden/>
              </w:rPr>
              <w:instrText xml:space="preserve"> PAGEREF _Toc322579260 \h </w:instrText>
            </w:r>
            <w:r w:rsidR="00463ADE">
              <w:rPr>
                <w:webHidden/>
              </w:rPr>
            </w:r>
            <w:r w:rsidR="00463ADE">
              <w:rPr>
                <w:webHidden/>
              </w:rPr>
              <w:fldChar w:fldCharType="separate"/>
            </w:r>
            <w:r w:rsidR="00D55057">
              <w:rPr>
                <w:webHidden/>
              </w:rPr>
              <w:t>13</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61" w:history="1">
            <w:r w:rsidR="00463ADE" w:rsidRPr="00265B5F">
              <w:rPr>
                <w:rStyle w:val="Hyperlink"/>
                <w:noProof/>
              </w:rPr>
              <w:t>2.1.1.</w:t>
            </w:r>
            <w:r w:rsidR="00463ADE">
              <w:rPr>
                <w:rFonts w:asciiTheme="minorHAnsi" w:eastAsiaTheme="minorEastAsia" w:hAnsiTheme="minorHAnsi" w:cstheme="minorBidi"/>
                <w:noProof/>
                <w:sz w:val="22"/>
              </w:rPr>
              <w:tab/>
            </w:r>
            <w:r w:rsidR="00463ADE" w:rsidRPr="00265B5F">
              <w:rPr>
                <w:rStyle w:val="Hyperlink"/>
                <w:noProof/>
              </w:rPr>
              <w:t>Project description</w:t>
            </w:r>
            <w:r w:rsidR="00463ADE">
              <w:rPr>
                <w:noProof/>
                <w:webHidden/>
              </w:rPr>
              <w:tab/>
            </w:r>
            <w:r w:rsidR="00463ADE">
              <w:rPr>
                <w:noProof/>
                <w:webHidden/>
              </w:rPr>
              <w:fldChar w:fldCharType="begin"/>
            </w:r>
            <w:r w:rsidR="00463ADE">
              <w:rPr>
                <w:noProof/>
                <w:webHidden/>
              </w:rPr>
              <w:instrText xml:space="preserve"> PAGEREF _Toc322579261 \h </w:instrText>
            </w:r>
            <w:r w:rsidR="00463ADE">
              <w:rPr>
                <w:noProof/>
                <w:webHidden/>
              </w:rPr>
            </w:r>
            <w:r w:rsidR="00463ADE">
              <w:rPr>
                <w:noProof/>
                <w:webHidden/>
              </w:rPr>
              <w:fldChar w:fldCharType="separate"/>
            </w:r>
            <w:r w:rsidR="00D55057">
              <w:rPr>
                <w:noProof/>
                <w:webHidden/>
              </w:rPr>
              <w:t>13</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62" w:history="1">
            <w:r w:rsidR="00463ADE" w:rsidRPr="00265B5F">
              <w:rPr>
                <w:rStyle w:val="Hyperlink"/>
                <w:noProof/>
              </w:rPr>
              <w:t>2.1.2.</w:t>
            </w:r>
            <w:r w:rsidR="00463ADE">
              <w:rPr>
                <w:rFonts w:asciiTheme="minorHAnsi" w:eastAsiaTheme="minorEastAsia" w:hAnsiTheme="minorHAnsi" w:cstheme="minorBidi"/>
                <w:noProof/>
                <w:sz w:val="22"/>
              </w:rPr>
              <w:tab/>
            </w:r>
            <w:r w:rsidR="00463ADE" w:rsidRPr="00265B5F">
              <w:rPr>
                <w:rStyle w:val="Hyperlink"/>
                <w:noProof/>
              </w:rPr>
              <w:t>Assumptions and constraints</w:t>
            </w:r>
            <w:r w:rsidR="00463ADE">
              <w:rPr>
                <w:noProof/>
                <w:webHidden/>
              </w:rPr>
              <w:tab/>
            </w:r>
            <w:r w:rsidR="00463ADE">
              <w:rPr>
                <w:noProof/>
                <w:webHidden/>
              </w:rPr>
              <w:fldChar w:fldCharType="begin"/>
            </w:r>
            <w:r w:rsidR="00463ADE">
              <w:rPr>
                <w:noProof/>
                <w:webHidden/>
              </w:rPr>
              <w:instrText xml:space="preserve"> PAGEREF _Toc322579262 \h </w:instrText>
            </w:r>
            <w:r w:rsidR="00463ADE">
              <w:rPr>
                <w:noProof/>
                <w:webHidden/>
              </w:rPr>
            </w:r>
            <w:r w:rsidR="00463ADE">
              <w:rPr>
                <w:noProof/>
                <w:webHidden/>
              </w:rPr>
              <w:fldChar w:fldCharType="separate"/>
            </w:r>
            <w:r w:rsidR="00D55057">
              <w:rPr>
                <w:noProof/>
                <w:webHidden/>
              </w:rPr>
              <w:t>14</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63" w:history="1">
            <w:r w:rsidR="00463ADE" w:rsidRPr="00265B5F">
              <w:rPr>
                <w:rStyle w:val="Hyperlink"/>
                <w:noProof/>
              </w:rPr>
              <w:t>2.1.3.</w:t>
            </w:r>
            <w:r w:rsidR="00463ADE">
              <w:rPr>
                <w:rFonts w:asciiTheme="minorHAnsi" w:eastAsiaTheme="minorEastAsia" w:hAnsiTheme="minorHAnsi" w:cstheme="minorBidi"/>
                <w:noProof/>
                <w:sz w:val="22"/>
              </w:rPr>
              <w:tab/>
            </w:r>
            <w:r w:rsidR="00463ADE" w:rsidRPr="00265B5F">
              <w:rPr>
                <w:rStyle w:val="Hyperlink"/>
                <w:noProof/>
              </w:rPr>
              <w:t>Project Risk</w:t>
            </w:r>
            <w:r w:rsidR="00463ADE">
              <w:rPr>
                <w:noProof/>
                <w:webHidden/>
              </w:rPr>
              <w:tab/>
            </w:r>
            <w:r w:rsidR="00463ADE">
              <w:rPr>
                <w:noProof/>
                <w:webHidden/>
              </w:rPr>
              <w:fldChar w:fldCharType="begin"/>
            </w:r>
            <w:r w:rsidR="00463ADE">
              <w:rPr>
                <w:noProof/>
                <w:webHidden/>
              </w:rPr>
              <w:instrText xml:space="preserve"> PAGEREF _Toc322579263 \h </w:instrText>
            </w:r>
            <w:r w:rsidR="00463ADE">
              <w:rPr>
                <w:noProof/>
                <w:webHidden/>
              </w:rPr>
            </w:r>
            <w:r w:rsidR="00463ADE">
              <w:rPr>
                <w:noProof/>
                <w:webHidden/>
              </w:rPr>
              <w:fldChar w:fldCharType="separate"/>
            </w:r>
            <w:r w:rsidR="00D55057">
              <w:rPr>
                <w:noProof/>
                <w:webHidden/>
              </w:rPr>
              <w:t>15</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64" w:history="1">
            <w:r w:rsidR="00463ADE" w:rsidRPr="00265B5F">
              <w:rPr>
                <w:rStyle w:val="Hyperlink"/>
                <w:noProof/>
              </w:rPr>
              <w:t>2.1.4.</w:t>
            </w:r>
            <w:r w:rsidR="00463ADE">
              <w:rPr>
                <w:rFonts w:asciiTheme="minorHAnsi" w:eastAsiaTheme="minorEastAsia" w:hAnsiTheme="minorHAnsi" w:cstheme="minorBidi"/>
                <w:noProof/>
                <w:sz w:val="22"/>
              </w:rPr>
              <w:tab/>
            </w:r>
            <w:r w:rsidR="00463ADE" w:rsidRPr="00265B5F">
              <w:rPr>
                <w:rStyle w:val="Hyperlink"/>
                <w:noProof/>
              </w:rPr>
              <w:t>References</w:t>
            </w:r>
            <w:r w:rsidR="00463ADE">
              <w:rPr>
                <w:noProof/>
                <w:webHidden/>
              </w:rPr>
              <w:tab/>
            </w:r>
            <w:r w:rsidR="00463ADE">
              <w:rPr>
                <w:noProof/>
                <w:webHidden/>
              </w:rPr>
              <w:fldChar w:fldCharType="begin"/>
            </w:r>
            <w:r w:rsidR="00463ADE">
              <w:rPr>
                <w:noProof/>
                <w:webHidden/>
              </w:rPr>
              <w:instrText xml:space="preserve"> PAGEREF _Toc322579264 \h </w:instrText>
            </w:r>
            <w:r w:rsidR="00463ADE">
              <w:rPr>
                <w:noProof/>
                <w:webHidden/>
              </w:rPr>
            </w:r>
            <w:r w:rsidR="00463ADE">
              <w:rPr>
                <w:noProof/>
                <w:webHidden/>
              </w:rPr>
              <w:fldChar w:fldCharType="separate"/>
            </w:r>
            <w:r w:rsidR="00D55057">
              <w:rPr>
                <w:noProof/>
                <w:webHidden/>
              </w:rPr>
              <w:t>15</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65" w:history="1">
            <w:r w:rsidR="00463ADE" w:rsidRPr="00265B5F">
              <w:rPr>
                <w:rStyle w:val="Hyperlink"/>
              </w:rPr>
              <w:t>2.2.</w:t>
            </w:r>
            <w:r w:rsidR="00463ADE">
              <w:rPr>
                <w:rFonts w:asciiTheme="minorHAnsi" w:hAnsiTheme="minorHAnsi"/>
                <w:sz w:val="22"/>
                <w:szCs w:val="22"/>
              </w:rPr>
              <w:tab/>
            </w:r>
            <w:r w:rsidR="00463ADE" w:rsidRPr="00265B5F">
              <w:rPr>
                <w:rStyle w:val="Hyperlink"/>
              </w:rPr>
              <w:t>Project deliverables and dependencies</w:t>
            </w:r>
            <w:r w:rsidR="00463ADE">
              <w:rPr>
                <w:webHidden/>
              </w:rPr>
              <w:tab/>
            </w:r>
            <w:r w:rsidR="00463ADE">
              <w:rPr>
                <w:webHidden/>
              </w:rPr>
              <w:fldChar w:fldCharType="begin"/>
            </w:r>
            <w:r w:rsidR="00463ADE">
              <w:rPr>
                <w:webHidden/>
              </w:rPr>
              <w:instrText xml:space="preserve"> PAGEREF _Toc322579265 \h </w:instrText>
            </w:r>
            <w:r w:rsidR="00463ADE">
              <w:rPr>
                <w:webHidden/>
              </w:rPr>
            </w:r>
            <w:r w:rsidR="00463ADE">
              <w:rPr>
                <w:webHidden/>
              </w:rPr>
              <w:fldChar w:fldCharType="separate"/>
            </w:r>
            <w:r w:rsidR="00D55057">
              <w:rPr>
                <w:webHidden/>
              </w:rPr>
              <w:t>15</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66" w:history="1">
            <w:r w:rsidR="00463ADE" w:rsidRPr="00265B5F">
              <w:rPr>
                <w:rStyle w:val="Hyperlink"/>
                <w:noProof/>
              </w:rPr>
              <w:t>2.2.1.</w:t>
            </w:r>
            <w:r w:rsidR="00463ADE">
              <w:rPr>
                <w:rFonts w:asciiTheme="minorHAnsi" w:eastAsiaTheme="minorEastAsia" w:hAnsiTheme="minorHAnsi" w:cstheme="minorBidi"/>
                <w:noProof/>
                <w:sz w:val="22"/>
              </w:rPr>
              <w:tab/>
            </w:r>
            <w:r w:rsidR="00463ADE" w:rsidRPr="00265B5F">
              <w:rPr>
                <w:rStyle w:val="Hyperlink"/>
                <w:noProof/>
              </w:rPr>
              <w:t>Deliverables</w:t>
            </w:r>
            <w:r w:rsidR="00463ADE">
              <w:rPr>
                <w:noProof/>
                <w:webHidden/>
              </w:rPr>
              <w:tab/>
            </w:r>
            <w:r w:rsidR="00463ADE">
              <w:rPr>
                <w:noProof/>
                <w:webHidden/>
              </w:rPr>
              <w:fldChar w:fldCharType="begin"/>
            </w:r>
            <w:r w:rsidR="00463ADE">
              <w:rPr>
                <w:noProof/>
                <w:webHidden/>
              </w:rPr>
              <w:instrText xml:space="preserve"> PAGEREF _Toc322579266 \h </w:instrText>
            </w:r>
            <w:r w:rsidR="00463ADE">
              <w:rPr>
                <w:noProof/>
                <w:webHidden/>
              </w:rPr>
            </w:r>
            <w:r w:rsidR="00463ADE">
              <w:rPr>
                <w:noProof/>
                <w:webHidden/>
              </w:rPr>
              <w:fldChar w:fldCharType="separate"/>
            </w:r>
            <w:r w:rsidR="00D55057">
              <w:rPr>
                <w:noProof/>
                <w:webHidden/>
              </w:rPr>
              <w:t>15</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67" w:history="1">
            <w:r w:rsidR="00463ADE" w:rsidRPr="00265B5F">
              <w:rPr>
                <w:rStyle w:val="Hyperlink"/>
                <w:noProof/>
              </w:rPr>
              <w:t>2.2.2.</w:t>
            </w:r>
            <w:r w:rsidR="00463ADE">
              <w:rPr>
                <w:rFonts w:asciiTheme="minorHAnsi" w:eastAsiaTheme="minorEastAsia" w:hAnsiTheme="minorHAnsi" w:cstheme="minorBidi"/>
                <w:noProof/>
                <w:sz w:val="22"/>
              </w:rPr>
              <w:tab/>
            </w:r>
            <w:r w:rsidR="00463ADE" w:rsidRPr="00265B5F">
              <w:rPr>
                <w:rStyle w:val="Hyperlink"/>
                <w:noProof/>
              </w:rPr>
              <w:t>Critical Dependencies</w:t>
            </w:r>
            <w:r w:rsidR="00463ADE">
              <w:rPr>
                <w:noProof/>
                <w:webHidden/>
              </w:rPr>
              <w:tab/>
            </w:r>
            <w:r w:rsidR="00463ADE">
              <w:rPr>
                <w:noProof/>
                <w:webHidden/>
              </w:rPr>
              <w:fldChar w:fldCharType="begin"/>
            </w:r>
            <w:r w:rsidR="00463ADE">
              <w:rPr>
                <w:noProof/>
                <w:webHidden/>
              </w:rPr>
              <w:instrText xml:space="preserve"> PAGEREF _Toc322579267 \h </w:instrText>
            </w:r>
            <w:r w:rsidR="00463ADE">
              <w:rPr>
                <w:noProof/>
                <w:webHidden/>
              </w:rPr>
            </w:r>
            <w:r w:rsidR="00463ADE">
              <w:rPr>
                <w:noProof/>
                <w:webHidden/>
              </w:rPr>
              <w:fldChar w:fldCharType="separate"/>
            </w:r>
            <w:r w:rsidR="00D55057">
              <w:rPr>
                <w:noProof/>
                <w:webHidden/>
              </w:rPr>
              <w:t>16</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68" w:history="1">
            <w:r w:rsidR="00463ADE" w:rsidRPr="00265B5F">
              <w:rPr>
                <w:rStyle w:val="Hyperlink"/>
              </w:rPr>
              <w:t>2.3.</w:t>
            </w:r>
            <w:r w:rsidR="00463ADE">
              <w:rPr>
                <w:rFonts w:asciiTheme="minorHAnsi" w:hAnsiTheme="minorHAnsi"/>
                <w:sz w:val="22"/>
                <w:szCs w:val="22"/>
              </w:rPr>
              <w:tab/>
            </w:r>
            <w:r w:rsidR="00463ADE" w:rsidRPr="00265B5F">
              <w:rPr>
                <w:rStyle w:val="Hyperlink"/>
              </w:rPr>
              <w:t>Project Lifecycle</w:t>
            </w:r>
            <w:r w:rsidR="00463ADE">
              <w:rPr>
                <w:webHidden/>
              </w:rPr>
              <w:tab/>
            </w:r>
            <w:r w:rsidR="00463ADE">
              <w:rPr>
                <w:webHidden/>
              </w:rPr>
              <w:fldChar w:fldCharType="begin"/>
            </w:r>
            <w:r w:rsidR="00463ADE">
              <w:rPr>
                <w:webHidden/>
              </w:rPr>
              <w:instrText xml:space="preserve"> PAGEREF _Toc322579268 \h </w:instrText>
            </w:r>
            <w:r w:rsidR="00463ADE">
              <w:rPr>
                <w:webHidden/>
              </w:rPr>
            </w:r>
            <w:r w:rsidR="00463ADE">
              <w:rPr>
                <w:webHidden/>
              </w:rPr>
              <w:fldChar w:fldCharType="separate"/>
            </w:r>
            <w:r w:rsidR="00D55057">
              <w:rPr>
                <w:webHidden/>
              </w:rPr>
              <w:t>16</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69" w:history="1">
            <w:r w:rsidR="00463ADE" w:rsidRPr="00265B5F">
              <w:rPr>
                <w:rStyle w:val="Hyperlink"/>
                <w:noProof/>
              </w:rPr>
              <w:t>2.3.1.</w:t>
            </w:r>
            <w:r w:rsidR="00463ADE">
              <w:rPr>
                <w:rFonts w:asciiTheme="minorHAnsi" w:eastAsiaTheme="minorEastAsia" w:hAnsiTheme="minorHAnsi" w:cstheme="minorBidi"/>
                <w:noProof/>
                <w:sz w:val="22"/>
              </w:rPr>
              <w:tab/>
            </w:r>
            <w:r w:rsidR="00463ADE" w:rsidRPr="00265B5F">
              <w:rPr>
                <w:rStyle w:val="Hyperlink"/>
                <w:noProof/>
              </w:rPr>
              <w:t>Stage description</w:t>
            </w:r>
            <w:r w:rsidR="00463ADE">
              <w:rPr>
                <w:noProof/>
                <w:webHidden/>
              </w:rPr>
              <w:tab/>
            </w:r>
            <w:r w:rsidR="00463ADE">
              <w:rPr>
                <w:noProof/>
                <w:webHidden/>
              </w:rPr>
              <w:fldChar w:fldCharType="begin"/>
            </w:r>
            <w:r w:rsidR="00463ADE">
              <w:rPr>
                <w:noProof/>
                <w:webHidden/>
              </w:rPr>
              <w:instrText xml:space="preserve"> PAGEREF _Toc322579269 \h </w:instrText>
            </w:r>
            <w:r w:rsidR="00463ADE">
              <w:rPr>
                <w:noProof/>
                <w:webHidden/>
              </w:rPr>
            </w:r>
            <w:r w:rsidR="00463ADE">
              <w:rPr>
                <w:noProof/>
                <w:webHidden/>
              </w:rPr>
              <w:fldChar w:fldCharType="separate"/>
            </w:r>
            <w:r w:rsidR="00D55057">
              <w:rPr>
                <w:noProof/>
                <w:webHidden/>
              </w:rPr>
              <w:t>16</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70" w:history="1">
            <w:r w:rsidR="00463ADE" w:rsidRPr="00265B5F">
              <w:rPr>
                <w:rStyle w:val="Hyperlink"/>
                <w:noProof/>
              </w:rPr>
              <w:t>2.3.2.</w:t>
            </w:r>
            <w:r w:rsidR="00463ADE">
              <w:rPr>
                <w:rFonts w:asciiTheme="minorHAnsi" w:eastAsiaTheme="minorEastAsia" w:hAnsiTheme="minorHAnsi" w:cstheme="minorBidi"/>
                <w:noProof/>
                <w:sz w:val="22"/>
              </w:rPr>
              <w:tab/>
            </w:r>
            <w:r w:rsidR="00463ADE" w:rsidRPr="00265B5F">
              <w:rPr>
                <w:rStyle w:val="Hyperlink"/>
                <w:noProof/>
              </w:rPr>
              <w:t>Iteration objectives</w:t>
            </w:r>
            <w:r w:rsidR="00463ADE">
              <w:rPr>
                <w:noProof/>
                <w:webHidden/>
              </w:rPr>
              <w:tab/>
            </w:r>
            <w:r w:rsidR="00463ADE">
              <w:rPr>
                <w:noProof/>
                <w:webHidden/>
              </w:rPr>
              <w:fldChar w:fldCharType="begin"/>
            </w:r>
            <w:r w:rsidR="00463ADE">
              <w:rPr>
                <w:noProof/>
                <w:webHidden/>
              </w:rPr>
              <w:instrText xml:space="preserve"> PAGEREF _Toc322579270 \h </w:instrText>
            </w:r>
            <w:r w:rsidR="00463ADE">
              <w:rPr>
                <w:noProof/>
                <w:webHidden/>
              </w:rPr>
            </w:r>
            <w:r w:rsidR="00463ADE">
              <w:rPr>
                <w:noProof/>
                <w:webHidden/>
              </w:rPr>
              <w:fldChar w:fldCharType="separate"/>
            </w:r>
            <w:r w:rsidR="00D55057">
              <w:rPr>
                <w:noProof/>
                <w:webHidden/>
              </w:rPr>
              <w:t>18</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71" w:history="1">
            <w:r w:rsidR="00463ADE" w:rsidRPr="00265B5F">
              <w:rPr>
                <w:rStyle w:val="Hyperlink"/>
                <w:noProof/>
              </w:rPr>
              <w:t>2.3.3.</w:t>
            </w:r>
            <w:r w:rsidR="00463ADE">
              <w:rPr>
                <w:rFonts w:asciiTheme="minorHAnsi" w:eastAsiaTheme="minorEastAsia" w:hAnsiTheme="minorHAnsi" w:cstheme="minorBidi"/>
                <w:noProof/>
                <w:sz w:val="22"/>
              </w:rPr>
              <w:tab/>
            </w:r>
            <w:r w:rsidR="00463ADE" w:rsidRPr="00265B5F">
              <w:rPr>
                <w:rStyle w:val="Hyperlink"/>
                <w:noProof/>
              </w:rPr>
              <w:t>Project schedule</w:t>
            </w:r>
            <w:r w:rsidR="00463ADE">
              <w:rPr>
                <w:noProof/>
                <w:webHidden/>
              </w:rPr>
              <w:tab/>
            </w:r>
            <w:r w:rsidR="00463ADE">
              <w:rPr>
                <w:noProof/>
                <w:webHidden/>
              </w:rPr>
              <w:fldChar w:fldCharType="begin"/>
            </w:r>
            <w:r w:rsidR="00463ADE">
              <w:rPr>
                <w:noProof/>
                <w:webHidden/>
              </w:rPr>
              <w:instrText xml:space="preserve"> PAGEREF _Toc322579271 \h </w:instrText>
            </w:r>
            <w:r w:rsidR="00463ADE">
              <w:rPr>
                <w:noProof/>
                <w:webHidden/>
              </w:rPr>
            </w:r>
            <w:r w:rsidR="00463ADE">
              <w:rPr>
                <w:noProof/>
                <w:webHidden/>
              </w:rPr>
              <w:fldChar w:fldCharType="separate"/>
            </w:r>
            <w:r w:rsidR="00D55057">
              <w:rPr>
                <w:noProof/>
                <w:webHidden/>
              </w:rPr>
              <w:t>21</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72" w:history="1">
            <w:r w:rsidR="00463ADE" w:rsidRPr="00265B5F">
              <w:rPr>
                <w:rStyle w:val="Hyperlink"/>
              </w:rPr>
              <w:t>2.4.</w:t>
            </w:r>
            <w:r w:rsidR="00463ADE">
              <w:rPr>
                <w:rFonts w:asciiTheme="minorHAnsi" w:hAnsiTheme="minorHAnsi"/>
                <w:sz w:val="22"/>
                <w:szCs w:val="22"/>
              </w:rPr>
              <w:tab/>
            </w:r>
            <w:r w:rsidR="00463ADE" w:rsidRPr="00265B5F">
              <w:rPr>
                <w:rStyle w:val="Hyperlink"/>
              </w:rPr>
              <w:t>Process tailoring/deviation</w:t>
            </w:r>
            <w:r w:rsidR="00463ADE">
              <w:rPr>
                <w:webHidden/>
              </w:rPr>
              <w:tab/>
            </w:r>
            <w:r w:rsidR="00463ADE">
              <w:rPr>
                <w:webHidden/>
              </w:rPr>
              <w:fldChar w:fldCharType="begin"/>
            </w:r>
            <w:r w:rsidR="00463ADE">
              <w:rPr>
                <w:webHidden/>
              </w:rPr>
              <w:instrText xml:space="preserve"> PAGEREF _Toc322579272 \h </w:instrText>
            </w:r>
            <w:r w:rsidR="00463ADE">
              <w:rPr>
                <w:webHidden/>
              </w:rPr>
            </w:r>
            <w:r w:rsidR="00463ADE">
              <w:rPr>
                <w:webHidden/>
              </w:rPr>
              <w:fldChar w:fldCharType="separate"/>
            </w:r>
            <w:r w:rsidR="00D55057">
              <w:rPr>
                <w:webHidden/>
              </w:rPr>
              <w:t>21</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73" w:history="1">
            <w:r w:rsidR="00463ADE" w:rsidRPr="00265B5F">
              <w:rPr>
                <w:rStyle w:val="Hyperlink"/>
              </w:rPr>
              <w:t>2.5.</w:t>
            </w:r>
            <w:r w:rsidR="00463ADE">
              <w:rPr>
                <w:rFonts w:asciiTheme="minorHAnsi" w:hAnsiTheme="minorHAnsi"/>
                <w:sz w:val="22"/>
                <w:szCs w:val="22"/>
              </w:rPr>
              <w:tab/>
            </w:r>
            <w:r w:rsidR="00463ADE" w:rsidRPr="00265B5F">
              <w:rPr>
                <w:rStyle w:val="Hyperlink"/>
              </w:rPr>
              <w:t>Resource plan</w:t>
            </w:r>
            <w:r w:rsidR="00463ADE">
              <w:rPr>
                <w:webHidden/>
              </w:rPr>
              <w:tab/>
            </w:r>
            <w:r w:rsidR="00463ADE">
              <w:rPr>
                <w:webHidden/>
              </w:rPr>
              <w:fldChar w:fldCharType="begin"/>
            </w:r>
            <w:r w:rsidR="00463ADE">
              <w:rPr>
                <w:webHidden/>
              </w:rPr>
              <w:instrText xml:space="preserve"> PAGEREF _Toc322579273 \h </w:instrText>
            </w:r>
            <w:r w:rsidR="00463ADE">
              <w:rPr>
                <w:webHidden/>
              </w:rPr>
            </w:r>
            <w:r w:rsidR="00463ADE">
              <w:rPr>
                <w:webHidden/>
              </w:rPr>
              <w:fldChar w:fldCharType="separate"/>
            </w:r>
            <w:r w:rsidR="00D55057">
              <w:rPr>
                <w:webHidden/>
              </w:rPr>
              <w:t>21</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74" w:history="1">
            <w:r w:rsidR="00463ADE" w:rsidRPr="00265B5F">
              <w:rPr>
                <w:rStyle w:val="Hyperlink"/>
                <w:noProof/>
              </w:rPr>
              <w:t>2.5.1.</w:t>
            </w:r>
            <w:r w:rsidR="00463ADE">
              <w:rPr>
                <w:rFonts w:asciiTheme="minorHAnsi" w:eastAsiaTheme="minorEastAsia" w:hAnsiTheme="minorHAnsi" w:cstheme="minorBidi"/>
                <w:noProof/>
                <w:sz w:val="22"/>
              </w:rPr>
              <w:tab/>
            </w:r>
            <w:r w:rsidR="00463ADE" w:rsidRPr="00265B5F">
              <w:rPr>
                <w:rStyle w:val="Hyperlink"/>
                <w:noProof/>
              </w:rPr>
              <w:t>Project Organization</w:t>
            </w:r>
            <w:r w:rsidR="00463ADE">
              <w:rPr>
                <w:noProof/>
                <w:webHidden/>
              </w:rPr>
              <w:tab/>
            </w:r>
            <w:r w:rsidR="00463ADE">
              <w:rPr>
                <w:noProof/>
                <w:webHidden/>
              </w:rPr>
              <w:fldChar w:fldCharType="begin"/>
            </w:r>
            <w:r w:rsidR="00463ADE">
              <w:rPr>
                <w:noProof/>
                <w:webHidden/>
              </w:rPr>
              <w:instrText xml:space="preserve"> PAGEREF _Toc322579274 \h </w:instrText>
            </w:r>
            <w:r w:rsidR="00463ADE">
              <w:rPr>
                <w:noProof/>
                <w:webHidden/>
              </w:rPr>
            </w:r>
            <w:r w:rsidR="00463ADE">
              <w:rPr>
                <w:noProof/>
                <w:webHidden/>
              </w:rPr>
              <w:fldChar w:fldCharType="separate"/>
            </w:r>
            <w:r w:rsidR="00D55057">
              <w:rPr>
                <w:noProof/>
                <w:webHidden/>
              </w:rPr>
              <w:t>22</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75" w:history="1">
            <w:r w:rsidR="00463ADE" w:rsidRPr="00265B5F">
              <w:rPr>
                <w:rStyle w:val="Hyperlink"/>
                <w:noProof/>
              </w:rPr>
              <w:t>2.5.2.</w:t>
            </w:r>
            <w:r w:rsidR="00463ADE">
              <w:rPr>
                <w:rFonts w:asciiTheme="minorHAnsi" w:eastAsiaTheme="minorEastAsia" w:hAnsiTheme="minorHAnsi" w:cstheme="minorBidi"/>
                <w:noProof/>
                <w:sz w:val="22"/>
              </w:rPr>
              <w:tab/>
            </w:r>
            <w:r w:rsidR="00463ADE" w:rsidRPr="00265B5F">
              <w:rPr>
                <w:rStyle w:val="Hyperlink"/>
                <w:noProof/>
              </w:rPr>
              <w:t>External interfaces</w:t>
            </w:r>
            <w:r w:rsidR="00463ADE">
              <w:rPr>
                <w:noProof/>
                <w:webHidden/>
              </w:rPr>
              <w:tab/>
            </w:r>
            <w:r w:rsidR="00463ADE">
              <w:rPr>
                <w:noProof/>
                <w:webHidden/>
              </w:rPr>
              <w:fldChar w:fldCharType="begin"/>
            </w:r>
            <w:r w:rsidR="00463ADE">
              <w:rPr>
                <w:noProof/>
                <w:webHidden/>
              </w:rPr>
              <w:instrText xml:space="preserve"> PAGEREF _Toc322579275 \h </w:instrText>
            </w:r>
            <w:r w:rsidR="00463ADE">
              <w:rPr>
                <w:noProof/>
                <w:webHidden/>
              </w:rPr>
            </w:r>
            <w:r w:rsidR="00463ADE">
              <w:rPr>
                <w:noProof/>
                <w:webHidden/>
              </w:rPr>
              <w:fldChar w:fldCharType="separate"/>
            </w:r>
            <w:r w:rsidR="00D55057">
              <w:rPr>
                <w:noProof/>
                <w:webHidden/>
              </w:rPr>
              <w:t>23</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76" w:history="1">
            <w:r w:rsidR="00463ADE" w:rsidRPr="00265B5F">
              <w:rPr>
                <w:rStyle w:val="Hyperlink"/>
                <w:noProof/>
              </w:rPr>
              <w:t>2.5.3.</w:t>
            </w:r>
            <w:r w:rsidR="00463ADE">
              <w:rPr>
                <w:rFonts w:asciiTheme="minorHAnsi" w:eastAsiaTheme="minorEastAsia" w:hAnsiTheme="minorHAnsi" w:cstheme="minorBidi"/>
                <w:noProof/>
                <w:sz w:val="22"/>
              </w:rPr>
              <w:tab/>
            </w:r>
            <w:r w:rsidR="00463ADE" w:rsidRPr="00265B5F">
              <w:rPr>
                <w:rStyle w:val="Hyperlink"/>
                <w:noProof/>
              </w:rPr>
              <w:t>Project communication</w:t>
            </w:r>
            <w:r w:rsidR="00463ADE">
              <w:rPr>
                <w:noProof/>
                <w:webHidden/>
              </w:rPr>
              <w:tab/>
            </w:r>
            <w:r w:rsidR="00463ADE">
              <w:rPr>
                <w:noProof/>
                <w:webHidden/>
              </w:rPr>
              <w:fldChar w:fldCharType="begin"/>
            </w:r>
            <w:r w:rsidR="00463ADE">
              <w:rPr>
                <w:noProof/>
                <w:webHidden/>
              </w:rPr>
              <w:instrText xml:space="preserve"> PAGEREF _Toc322579276 \h </w:instrText>
            </w:r>
            <w:r w:rsidR="00463ADE">
              <w:rPr>
                <w:noProof/>
                <w:webHidden/>
              </w:rPr>
            </w:r>
            <w:r w:rsidR="00463ADE">
              <w:rPr>
                <w:noProof/>
                <w:webHidden/>
              </w:rPr>
              <w:fldChar w:fldCharType="separate"/>
            </w:r>
            <w:r w:rsidR="00D55057">
              <w:rPr>
                <w:noProof/>
                <w:webHidden/>
              </w:rPr>
              <w:t>23</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77" w:history="1">
            <w:r w:rsidR="00463ADE" w:rsidRPr="00265B5F">
              <w:rPr>
                <w:rStyle w:val="Hyperlink"/>
                <w:noProof/>
              </w:rPr>
              <w:t>2.5.4.</w:t>
            </w:r>
            <w:r w:rsidR="00463ADE">
              <w:rPr>
                <w:rFonts w:asciiTheme="minorHAnsi" w:eastAsiaTheme="minorEastAsia" w:hAnsiTheme="minorHAnsi" w:cstheme="minorBidi"/>
                <w:noProof/>
                <w:sz w:val="22"/>
              </w:rPr>
              <w:tab/>
            </w:r>
            <w:r w:rsidR="00463ADE" w:rsidRPr="00265B5F">
              <w:rPr>
                <w:rStyle w:val="Hyperlink"/>
                <w:noProof/>
              </w:rPr>
              <w:t>Training plan</w:t>
            </w:r>
            <w:r w:rsidR="00463ADE">
              <w:rPr>
                <w:noProof/>
                <w:webHidden/>
              </w:rPr>
              <w:tab/>
            </w:r>
            <w:r w:rsidR="00463ADE">
              <w:rPr>
                <w:noProof/>
                <w:webHidden/>
              </w:rPr>
              <w:fldChar w:fldCharType="begin"/>
            </w:r>
            <w:r w:rsidR="00463ADE">
              <w:rPr>
                <w:noProof/>
                <w:webHidden/>
              </w:rPr>
              <w:instrText xml:space="preserve"> PAGEREF _Toc322579277 \h </w:instrText>
            </w:r>
            <w:r w:rsidR="00463ADE">
              <w:rPr>
                <w:noProof/>
                <w:webHidden/>
              </w:rPr>
            </w:r>
            <w:r w:rsidR="00463ADE">
              <w:rPr>
                <w:noProof/>
                <w:webHidden/>
              </w:rPr>
              <w:fldChar w:fldCharType="separate"/>
            </w:r>
            <w:r w:rsidR="00D55057">
              <w:rPr>
                <w:noProof/>
                <w:webHidden/>
              </w:rPr>
              <w:t>24</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78" w:history="1">
            <w:r w:rsidR="00463ADE" w:rsidRPr="00265B5F">
              <w:rPr>
                <w:rStyle w:val="Hyperlink"/>
                <w:noProof/>
              </w:rPr>
              <w:t>2.5.5.</w:t>
            </w:r>
            <w:r w:rsidR="00463ADE">
              <w:rPr>
                <w:rFonts w:asciiTheme="minorHAnsi" w:eastAsiaTheme="minorEastAsia" w:hAnsiTheme="minorHAnsi" w:cstheme="minorBidi"/>
                <w:noProof/>
                <w:sz w:val="22"/>
              </w:rPr>
              <w:tab/>
            </w:r>
            <w:r w:rsidR="00463ADE" w:rsidRPr="00265B5F">
              <w:rPr>
                <w:rStyle w:val="Hyperlink"/>
                <w:noProof/>
              </w:rPr>
              <w:t>Tools and Infrastructure</w:t>
            </w:r>
            <w:r w:rsidR="00463ADE">
              <w:rPr>
                <w:noProof/>
                <w:webHidden/>
              </w:rPr>
              <w:tab/>
            </w:r>
            <w:r w:rsidR="00463ADE">
              <w:rPr>
                <w:noProof/>
                <w:webHidden/>
              </w:rPr>
              <w:fldChar w:fldCharType="begin"/>
            </w:r>
            <w:r w:rsidR="00463ADE">
              <w:rPr>
                <w:noProof/>
                <w:webHidden/>
              </w:rPr>
              <w:instrText xml:space="preserve"> PAGEREF _Toc322579278 \h </w:instrText>
            </w:r>
            <w:r w:rsidR="00463ADE">
              <w:rPr>
                <w:noProof/>
                <w:webHidden/>
              </w:rPr>
            </w:r>
            <w:r w:rsidR="00463ADE">
              <w:rPr>
                <w:noProof/>
                <w:webHidden/>
              </w:rPr>
              <w:fldChar w:fldCharType="separate"/>
            </w:r>
            <w:r w:rsidR="00D55057">
              <w:rPr>
                <w:noProof/>
                <w:webHidden/>
              </w:rPr>
              <w:t>24</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79" w:history="1">
            <w:r w:rsidR="00463ADE" w:rsidRPr="00265B5F">
              <w:rPr>
                <w:rStyle w:val="Hyperlink"/>
                <w:noProof/>
              </w:rPr>
              <w:t>2.5.6.</w:t>
            </w:r>
            <w:r w:rsidR="00463ADE">
              <w:rPr>
                <w:rFonts w:asciiTheme="minorHAnsi" w:eastAsiaTheme="minorEastAsia" w:hAnsiTheme="minorHAnsi" w:cstheme="minorBidi"/>
                <w:noProof/>
                <w:sz w:val="22"/>
              </w:rPr>
              <w:tab/>
            </w:r>
            <w:r w:rsidR="00463ADE" w:rsidRPr="00265B5F">
              <w:rPr>
                <w:rStyle w:val="Hyperlink"/>
                <w:noProof/>
              </w:rPr>
              <w:t>Project Finance</w:t>
            </w:r>
            <w:r w:rsidR="00463ADE">
              <w:rPr>
                <w:noProof/>
                <w:webHidden/>
              </w:rPr>
              <w:tab/>
            </w:r>
            <w:r w:rsidR="00463ADE">
              <w:rPr>
                <w:noProof/>
                <w:webHidden/>
              </w:rPr>
              <w:fldChar w:fldCharType="begin"/>
            </w:r>
            <w:r w:rsidR="00463ADE">
              <w:rPr>
                <w:noProof/>
                <w:webHidden/>
              </w:rPr>
              <w:instrText xml:space="preserve"> PAGEREF _Toc322579279 \h </w:instrText>
            </w:r>
            <w:r w:rsidR="00463ADE">
              <w:rPr>
                <w:noProof/>
                <w:webHidden/>
              </w:rPr>
            </w:r>
            <w:r w:rsidR="00463ADE">
              <w:rPr>
                <w:noProof/>
                <w:webHidden/>
              </w:rPr>
              <w:fldChar w:fldCharType="separate"/>
            </w:r>
            <w:r w:rsidR="00D55057">
              <w:rPr>
                <w:noProof/>
                <w:webHidden/>
              </w:rPr>
              <w:t>25</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80" w:history="1">
            <w:r w:rsidR="00463ADE" w:rsidRPr="00265B5F">
              <w:rPr>
                <w:rStyle w:val="Hyperlink"/>
              </w:rPr>
              <w:t>2.6.</w:t>
            </w:r>
            <w:r w:rsidR="00463ADE">
              <w:rPr>
                <w:rFonts w:asciiTheme="minorHAnsi" w:hAnsiTheme="minorHAnsi"/>
                <w:sz w:val="22"/>
                <w:szCs w:val="22"/>
              </w:rPr>
              <w:tab/>
            </w:r>
            <w:r w:rsidR="00463ADE" w:rsidRPr="00265B5F">
              <w:rPr>
                <w:rStyle w:val="Hyperlink"/>
              </w:rPr>
              <w:t>Quality Management</w:t>
            </w:r>
            <w:r w:rsidR="00463ADE">
              <w:rPr>
                <w:webHidden/>
              </w:rPr>
              <w:tab/>
            </w:r>
            <w:r w:rsidR="00463ADE">
              <w:rPr>
                <w:webHidden/>
              </w:rPr>
              <w:fldChar w:fldCharType="begin"/>
            </w:r>
            <w:r w:rsidR="00463ADE">
              <w:rPr>
                <w:webHidden/>
              </w:rPr>
              <w:instrText xml:space="preserve"> PAGEREF _Toc322579280 \h </w:instrText>
            </w:r>
            <w:r w:rsidR="00463ADE">
              <w:rPr>
                <w:webHidden/>
              </w:rPr>
            </w:r>
            <w:r w:rsidR="00463ADE">
              <w:rPr>
                <w:webHidden/>
              </w:rPr>
              <w:fldChar w:fldCharType="separate"/>
            </w:r>
            <w:r w:rsidR="00D55057">
              <w:rPr>
                <w:webHidden/>
              </w:rPr>
              <w:t>26</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81" w:history="1">
            <w:r w:rsidR="00463ADE" w:rsidRPr="00265B5F">
              <w:rPr>
                <w:rStyle w:val="Hyperlink"/>
                <w:noProof/>
              </w:rPr>
              <w:t>2.6.1.</w:t>
            </w:r>
            <w:r w:rsidR="00463ADE">
              <w:rPr>
                <w:rFonts w:asciiTheme="minorHAnsi" w:eastAsiaTheme="minorEastAsia" w:hAnsiTheme="minorHAnsi" w:cstheme="minorBidi"/>
                <w:noProof/>
                <w:sz w:val="22"/>
              </w:rPr>
              <w:tab/>
            </w:r>
            <w:r w:rsidR="00463ADE" w:rsidRPr="00265B5F">
              <w:rPr>
                <w:rStyle w:val="Hyperlink"/>
                <w:noProof/>
              </w:rPr>
              <w:t>Quality objectives</w:t>
            </w:r>
            <w:r w:rsidR="00463ADE">
              <w:rPr>
                <w:noProof/>
                <w:webHidden/>
              </w:rPr>
              <w:tab/>
            </w:r>
            <w:r w:rsidR="00463ADE">
              <w:rPr>
                <w:noProof/>
                <w:webHidden/>
              </w:rPr>
              <w:fldChar w:fldCharType="begin"/>
            </w:r>
            <w:r w:rsidR="00463ADE">
              <w:rPr>
                <w:noProof/>
                <w:webHidden/>
              </w:rPr>
              <w:instrText xml:space="preserve"> PAGEREF _Toc322579281 \h </w:instrText>
            </w:r>
            <w:r w:rsidR="00463ADE">
              <w:rPr>
                <w:noProof/>
                <w:webHidden/>
              </w:rPr>
            </w:r>
            <w:r w:rsidR="00463ADE">
              <w:rPr>
                <w:noProof/>
                <w:webHidden/>
              </w:rPr>
              <w:fldChar w:fldCharType="separate"/>
            </w:r>
            <w:r w:rsidR="00D55057">
              <w:rPr>
                <w:noProof/>
                <w:webHidden/>
              </w:rPr>
              <w:t>26</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82" w:history="1">
            <w:r w:rsidR="00463ADE" w:rsidRPr="00265B5F">
              <w:rPr>
                <w:rStyle w:val="Hyperlink"/>
                <w:noProof/>
              </w:rPr>
              <w:t>2.6.2.</w:t>
            </w:r>
            <w:r w:rsidR="00463ADE">
              <w:rPr>
                <w:rFonts w:asciiTheme="minorHAnsi" w:eastAsiaTheme="minorEastAsia" w:hAnsiTheme="minorHAnsi" w:cstheme="minorBidi"/>
                <w:noProof/>
                <w:sz w:val="22"/>
              </w:rPr>
              <w:tab/>
            </w:r>
            <w:r w:rsidR="00463ADE" w:rsidRPr="00265B5F">
              <w:rPr>
                <w:rStyle w:val="Hyperlink"/>
                <w:noProof/>
              </w:rPr>
              <w:t>Quality activities</w:t>
            </w:r>
            <w:r w:rsidR="00463ADE">
              <w:rPr>
                <w:noProof/>
                <w:webHidden/>
              </w:rPr>
              <w:tab/>
            </w:r>
            <w:r w:rsidR="00463ADE">
              <w:rPr>
                <w:noProof/>
                <w:webHidden/>
              </w:rPr>
              <w:fldChar w:fldCharType="begin"/>
            </w:r>
            <w:r w:rsidR="00463ADE">
              <w:rPr>
                <w:noProof/>
                <w:webHidden/>
              </w:rPr>
              <w:instrText xml:space="preserve"> PAGEREF _Toc322579282 \h </w:instrText>
            </w:r>
            <w:r w:rsidR="00463ADE">
              <w:rPr>
                <w:noProof/>
                <w:webHidden/>
              </w:rPr>
            </w:r>
            <w:r w:rsidR="00463ADE">
              <w:rPr>
                <w:noProof/>
                <w:webHidden/>
              </w:rPr>
              <w:fldChar w:fldCharType="separate"/>
            </w:r>
            <w:r w:rsidR="00D55057">
              <w:rPr>
                <w:noProof/>
                <w:webHidden/>
              </w:rPr>
              <w:t>26</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83" w:history="1">
            <w:r w:rsidR="00463ADE" w:rsidRPr="00265B5F">
              <w:rPr>
                <w:rStyle w:val="Hyperlink"/>
              </w:rPr>
              <w:t>2.7.</w:t>
            </w:r>
            <w:r w:rsidR="00463ADE">
              <w:rPr>
                <w:rFonts w:asciiTheme="minorHAnsi" w:hAnsiTheme="minorHAnsi"/>
                <w:sz w:val="22"/>
                <w:szCs w:val="22"/>
              </w:rPr>
              <w:tab/>
            </w:r>
            <w:r w:rsidR="00463ADE" w:rsidRPr="00265B5F">
              <w:rPr>
                <w:rStyle w:val="Hyperlink"/>
              </w:rPr>
              <w:t>Configuration management</w:t>
            </w:r>
            <w:r w:rsidR="00463ADE">
              <w:rPr>
                <w:webHidden/>
              </w:rPr>
              <w:tab/>
            </w:r>
            <w:r w:rsidR="00463ADE">
              <w:rPr>
                <w:webHidden/>
              </w:rPr>
              <w:fldChar w:fldCharType="begin"/>
            </w:r>
            <w:r w:rsidR="00463ADE">
              <w:rPr>
                <w:webHidden/>
              </w:rPr>
              <w:instrText xml:space="preserve"> PAGEREF _Toc322579283 \h </w:instrText>
            </w:r>
            <w:r w:rsidR="00463ADE">
              <w:rPr>
                <w:webHidden/>
              </w:rPr>
            </w:r>
            <w:r w:rsidR="00463ADE">
              <w:rPr>
                <w:webHidden/>
              </w:rPr>
              <w:fldChar w:fldCharType="separate"/>
            </w:r>
            <w:r w:rsidR="00D55057">
              <w:rPr>
                <w:webHidden/>
              </w:rPr>
              <w:t>28</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84" w:history="1">
            <w:r w:rsidR="00463ADE" w:rsidRPr="00265B5F">
              <w:rPr>
                <w:rStyle w:val="Hyperlink"/>
                <w:noProof/>
              </w:rPr>
              <w:t>2.7.1.</w:t>
            </w:r>
            <w:r w:rsidR="00463ADE">
              <w:rPr>
                <w:rFonts w:asciiTheme="minorHAnsi" w:eastAsiaTheme="minorEastAsia" w:hAnsiTheme="minorHAnsi" w:cstheme="minorBidi"/>
                <w:noProof/>
                <w:sz w:val="22"/>
              </w:rPr>
              <w:tab/>
            </w:r>
            <w:r w:rsidR="00463ADE" w:rsidRPr="00265B5F">
              <w:rPr>
                <w:rStyle w:val="Hyperlink"/>
                <w:noProof/>
              </w:rPr>
              <w:t>Introduction</w:t>
            </w:r>
            <w:r w:rsidR="00463ADE">
              <w:rPr>
                <w:noProof/>
                <w:webHidden/>
              </w:rPr>
              <w:tab/>
            </w:r>
            <w:r w:rsidR="00463ADE">
              <w:rPr>
                <w:noProof/>
                <w:webHidden/>
              </w:rPr>
              <w:fldChar w:fldCharType="begin"/>
            </w:r>
            <w:r w:rsidR="00463ADE">
              <w:rPr>
                <w:noProof/>
                <w:webHidden/>
              </w:rPr>
              <w:instrText xml:space="preserve"> PAGEREF _Toc322579284 \h </w:instrText>
            </w:r>
            <w:r w:rsidR="00463ADE">
              <w:rPr>
                <w:noProof/>
                <w:webHidden/>
              </w:rPr>
            </w:r>
            <w:r w:rsidR="00463ADE">
              <w:rPr>
                <w:noProof/>
                <w:webHidden/>
              </w:rPr>
              <w:fldChar w:fldCharType="separate"/>
            </w:r>
            <w:r w:rsidR="00D55057">
              <w:rPr>
                <w:noProof/>
                <w:webHidden/>
              </w:rPr>
              <w:t>28</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85" w:history="1">
            <w:r w:rsidR="00463ADE" w:rsidRPr="00265B5F">
              <w:rPr>
                <w:rStyle w:val="Hyperlink"/>
                <w:noProof/>
              </w:rPr>
              <w:t>2.7.2.</w:t>
            </w:r>
            <w:r w:rsidR="00463ADE">
              <w:rPr>
                <w:rFonts w:asciiTheme="minorHAnsi" w:eastAsiaTheme="minorEastAsia" w:hAnsiTheme="minorHAnsi" w:cstheme="minorBidi"/>
                <w:noProof/>
                <w:sz w:val="22"/>
              </w:rPr>
              <w:tab/>
            </w:r>
            <w:r w:rsidR="00463ADE" w:rsidRPr="00265B5F">
              <w:rPr>
                <w:rStyle w:val="Hyperlink"/>
                <w:noProof/>
              </w:rPr>
              <w:t>Configuration management Process</w:t>
            </w:r>
            <w:r w:rsidR="00463ADE">
              <w:rPr>
                <w:noProof/>
                <w:webHidden/>
              </w:rPr>
              <w:tab/>
            </w:r>
            <w:r w:rsidR="00463ADE">
              <w:rPr>
                <w:noProof/>
                <w:webHidden/>
              </w:rPr>
              <w:fldChar w:fldCharType="begin"/>
            </w:r>
            <w:r w:rsidR="00463ADE">
              <w:rPr>
                <w:noProof/>
                <w:webHidden/>
              </w:rPr>
              <w:instrText xml:space="preserve"> PAGEREF _Toc322579285 \h </w:instrText>
            </w:r>
            <w:r w:rsidR="00463ADE">
              <w:rPr>
                <w:noProof/>
                <w:webHidden/>
              </w:rPr>
            </w:r>
            <w:r w:rsidR="00463ADE">
              <w:rPr>
                <w:noProof/>
                <w:webHidden/>
              </w:rPr>
              <w:fldChar w:fldCharType="separate"/>
            </w:r>
            <w:r w:rsidR="00D55057">
              <w:rPr>
                <w:noProof/>
                <w:webHidden/>
              </w:rPr>
              <w:t>28</w:t>
            </w:r>
            <w:r w:rsidR="00463ADE">
              <w:rPr>
                <w:noProof/>
                <w:webHidden/>
              </w:rPr>
              <w:fldChar w:fldCharType="end"/>
            </w:r>
          </w:hyperlink>
        </w:p>
        <w:p w:rsidR="00463ADE" w:rsidRDefault="00E432E6" w:rsidP="00463ADE">
          <w:pPr>
            <w:pStyle w:val="TOC1"/>
            <w:rPr>
              <w:rFonts w:asciiTheme="minorHAnsi" w:hAnsiTheme="minorHAnsi"/>
              <w:sz w:val="22"/>
              <w:szCs w:val="22"/>
            </w:rPr>
          </w:pPr>
          <w:hyperlink w:anchor="_Toc322579286" w:history="1">
            <w:r w:rsidR="00463ADE" w:rsidRPr="00265B5F">
              <w:rPr>
                <w:rStyle w:val="Hyperlink"/>
              </w:rPr>
              <w:t>Report No.3:</w:t>
            </w:r>
            <w:r w:rsidR="00463ADE">
              <w:rPr>
                <w:rFonts w:asciiTheme="minorHAnsi" w:hAnsiTheme="minorHAnsi"/>
                <w:sz w:val="22"/>
                <w:szCs w:val="22"/>
              </w:rPr>
              <w:tab/>
            </w:r>
            <w:r w:rsidR="00463ADE" w:rsidRPr="00265B5F">
              <w:rPr>
                <w:rStyle w:val="Hyperlink"/>
              </w:rPr>
              <w:t>Software Requirement Specification</w:t>
            </w:r>
            <w:r w:rsidR="00463ADE">
              <w:rPr>
                <w:webHidden/>
              </w:rPr>
              <w:tab/>
            </w:r>
            <w:r w:rsidR="00463ADE">
              <w:rPr>
                <w:webHidden/>
              </w:rPr>
              <w:tab/>
            </w:r>
            <w:r w:rsidR="00463ADE">
              <w:rPr>
                <w:webHidden/>
              </w:rPr>
              <w:fldChar w:fldCharType="begin"/>
            </w:r>
            <w:r w:rsidR="00463ADE">
              <w:rPr>
                <w:webHidden/>
              </w:rPr>
              <w:instrText xml:space="preserve"> PAGEREF _Toc322579286 \h </w:instrText>
            </w:r>
            <w:r w:rsidR="00463ADE">
              <w:rPr>
                <w:webHidden/>
              </w:rPr>
            </w:r>
            <w:r w:rsidR="00463ADE">
              <w:rPr>
                <w:webHidden/>
              </w:rPr>
              <w:fldChar w:fldCharType="separate"/>
            </w:r>
            <w:r w:rsidR="00D55057">
              <w:rPr>
                <w:webHidden/>
              </w:rPr>
              <w:t>37</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87" w:history="1">
            <w:r w:rsidR="00463ADE" w:rsidRPr="00265B5F">
              <w:rPr>
                <w:rStyle w:val="Hyperlink"/>
              </w:rPr>
              <w:t>3.1.</w:t>
            </w:r>
            <w:r w:rsidR="00463ADE">
              <w:rPr>
                <w:rFonts w:asciiTheme="minorHAnsi" w:hAnsiTheme="minorHAnsi"/>
                <w:sz w:val="22"/>
                <w:szCs w:val="22"/>
              </w:rPr>
              <w:tab/>
            </w:r>
            <w:r w:rsidR="00463ADE" w:rsidRPr="00265B5F">
              <w:rPr>
                <w:rStyle w:val="Hyperlink"/>
              </w:rPr>
              <w:t>User Requirement Specification</w:t>
            </w:r>
            <w:r w:rsidR="00463ADE">
              <w:rPr>
                <w:webHidden/>
              </w:rPr>
              <w:tab/>
            </w:r>
            <w:r w:rsidR="00463ADE">
              <w:rPr>
                <w:webHidden/>
              </w:rPr>
              <w:fldChar w:fldCharType="begin"/>
            </w:r>
            <w:r w:rsidR="00463ADE">
              <w:rPr>
                <w:webHidden/>
              </w:rPr>
              <w:instrText xml:space="preserve"> PAGEREF _Toc322579287 \h </w:instrText>
            </w:r>
            <w:r w:rsidR="00463ADE">
              <w:rPr>
                <w:webHidden/>
              </w:rPr>
            </w:r>
            <w:r w:rsidR="00463ADE">
              <w:rPr>
                <w:webHidden/>
              </w:rPr>
              <w:fldChar w:fldCharType="separate"/>
            </w:r>
            <w:r w:rsidR="00D55057">
              <w:rPr>
                <w:webHidden/>
              </w:rPr>
              <w:t>37</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88" w:history="1">
            <w:r w:rsidR="00463ADE" w:rsidRPr="00265B5F">
              <w:rPr>
                <w:rStyle w:val="Hyperlink"/>
                <w:noProof/>
              </w:rPr>
              <w:t>3.1.1.</w:t>
            </w:r>
            <w:r w:rsidR="00463ADE">
              <w:rPr>
                <w:rFonts w:asciiTheme="minorHAnsi" w:eastAsiaTheme="minorEastAsia" w:hAnsiTheme="minorHAnsi" w:cstheme="minorBidi"/>
                <w:noProof/>
                <w:sz w:val="22"/>
              </w:rPr>
              <w:tab/>
            </w:r>
            <w:r w:rsidR="00463ADE" w:rsidRPr="00265B5F">
              <w:rPr>
                <w:rStyle w:val="Hyperlink"/>
                <w:noProof/>
              </w:rPr>
              <w:t>Overview</w:t>
            </w:r>
            <w:r w:rsidR="00463ADE">
              <w:rPr>
                <w:noProof/>
                <w:webHidden/>
              </w:rPr>
              <w:tab/>
            </w:r>
            <w:r w:rsidR="00463ADE">
              <w:rPr>
                <w:noProof/>
                <w:webHidden/>
              </w:rPr>
              <w:fldChar w:fldCharType="begin"/>
            </w:r>
            <w:r w:rsidR="00463ADE">
              <w:rPr>
                <w:noProof/>
                <w:webHidden/>
              </w:rPr>
              <w:instrText xml:space="preserve"> PAGEREF _Toc322579288 \h </w:instrText>
            </w:r>
            <w:r w:rsidR="00463ADE">
              <w:rPr>
                <w:noProof/>
                <w:webHidden/>
              </w:rPr>
            </w:r>
            <w:r w:rsidR="00463ADE">
              <w:rPr>
                <w:noProof/>
                <w:webHidden/>
              </w:rPr>
              <w:fldChar w:fldCharType="separate"/>
            </w:r>
            <w:r w:rsidR="00D55057">
              <w:rPr>
                <w:noProof/>
                <w:webHidden/>
              </w:rPr>
              <w:t>37</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89" w:history="1">
            <w:r w:rsidR="00463ADE" w:rsidRPr="00265B5F">
              <w:rPr>
                <w:rStyle w:val="Hyperlink"/>
                <w:noProof/>
              </w:rPr>
              <w:t>3.1.2.</w:t>
            </w:r>
            <w:r w:rsidR="00463ADE">
              <w:rPr>
                <w:rFonts w:asciiTheme="minorHAnsi" w:eastAsiaTheme="minorEastAsia" w:hAnsiTheme="minorHAnsi" w:cstheme="minorBidi"/>
                <w:noProof/>
                <w:sz w:val="22"/>
              </w:rPr>
              <w:tab/>
            </w:r>
            <w:r w:rsidR="00463ADE" w:rsidRPr="00265B5F">
              <w:rPr>
                <w:rStyle w:val="Hyperlink"/>
                <w:noProof/>
              </w:rPr>
              <w:t>Project Scope</w:t>
            </w:r>
            <w:r w:rsidR="00463ADE">
              <w:rPr>
                <w:noProof/>
                <w:webHidden/>
              </w:rPr>
              <w:tab/>
            </w:r>
            <w:r w:rsidR="00463ADE">
              <w:rPr>
                <w:noProof/>
                <w:webHidden/>
              </w:rPr>
              <w:fldChar w:fldCharType="begin"/>
            </w:r>
            <w:r w:rsidR="00463ADE">
              <w:rPr>
                <w:noProof/>
                <w:webHidden/>
              </w:rPr>
              <w:instrText xml:space="preserve"> PAGEREF _Toc322579289 \h </w:instrText>
            </w:r>
            <w:r w:rsidR="00463ADE">
              <w:rPr>
                <w:noProof/>
                <w:webHidden/>
              </w:rPr>
            </w:r>
            <w:r w:rsidR="00463ADE">
              <w:rPr>
                <w:noProof/>
                <w:webHidden/>
              </w:rPr>
              <w:fldChar w:fldCharType="separate"/>
            </w:r>
            <w:r w:rsidR="00D55057">
              <w:rPr>
                <w:noProof/>
                <w:webHidden/>
              </w:rPr>
              <w:t>37</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90" w:history="1">
            <w:r w:rsidR="00463ADE" w:rsidRPr="00265B5F">
              <w:rPr>
                <w:rStyle w:val="Hyperlink"/>
              </w:rPr>
              <w:t>3.2.</w:t>
            </w:r>
            <w:r w:rsidR="00463ADE">
              <w:rPr>
                <w:rFonts w:asciiTheme="minorHAnsi" w:hAnsiTheme="minorHAnsi"/>
                <w:sz w:val="22"/>
                <w:szCs w:val="22"/>
              </w:rPr>
              <w:tab/>
            </w:r>
            <w:r w:rsidR="00463ADE" w:rsidRPr="00265B5F">
              <w:rPr>
                <w:rStyle w:val="Hyperlink"/>
              </w:rPr>
              <w:t>System Requirement Specification (Specific Requirements)</w:t>
            </w:r>
            <w:r w:rsidR="00463ADE">
              <w:rPr>
                <w:webHidden/>
              </w:rPr>
              <w:tab/>
            </w:r>
            <w:r w:rsidR="00463ADE">
              <w:rPr>
                <w:webHidden/>
              </w:rPr>
              <w:fldChar w:fldCharType="begin"/>
            </w:r>
            <w:r w:rsidR="00463ADE">
              <w:rPr>
                <w:webHidden/>
              </w:rPr>
              <w:instrText xml:space="preserve"> PAGEREF _Toc322579290 \h </w:instrText>
            </w:r>
            <w:r w:rsidR="00463ADE">
              <w:rPr>
                <w:webHidden/>
              </w:rPr>
            </w:r>
            <w:r w:rsidR="00463ADE">
              <w:rPr>
                <w:webHidden/>
              </w:rPr>
              <w:fldChar w:fldCharType="separate"/>
            </w:r>
            <w:r w:rsidR="00D55057">
              <w:rPr>
                <w:webHidden/>
              </w:rPr>
              <w:t>37</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91" w:history="1">
            <w:r w:rsidR="00463ADE" w:rsidRPr="00265B5F">
              <w:rPr>
                <w:rStyle w:val="Hyperlink"/>
                <w:noProof/>
              </w:rPr>
              <w:t>3.2.1.</w:t>
            </w:r>
            <w:r w:rsidR="00463ADE">
              <w:rPr>
                <w:rFonts w:asciiTheme="minorHAnsi" w:eastAsiaTheme="minorEastAsia" w:hAnsiTheme="minorHAnsi" w:cstheme="minorBidi"/>
                <w:noProof/>
                <w:sz w:val="22"/>
              </w:rPr>
              <w:tab/>
            </w:r>
            <w:r w:rsidR="00463ADE" w:rsidRPr="00265B5F">
              <w:rPr>
                <w:rStyle w:val="Hyperlink"/>
                <w:noProof/>
              </w:rPr>
              <w:t>External Interface Requirements</w:t>
            </w:r>
            <w:r w:rsidR="00463ADE">
              <w:rPr>
                <w:noProof/>
                <w:webHidden/>
              </w:rPr>
              <w:tab/>
            </w:r>
            <w:r w:rsidR="00463ADE">
              <w:rPr>
                <w:noProof/>
                <w:webHidden/>
              </w:rPr>
              <w:fldChar w:fldCharType="begin"/>
            </w:r>
            <w:r w:rsidR="00463ADE">
              <w:rPr>
                <w:noProof/>
                <w:webHidden/>
              </w:rPr>
              <w:instrText xml:space="preserve"> PAGEREF _Toc322579291 \h </w:instrText>
            </w:r>
            <w:r w:rsidR="00463ADE">
              <w:rPr>
                <w:noProof/>
                <w:webHidden/>
              </w:rPr>
            </w:r>
            <w:r w:rsidR="00463ADE">
              <w:rPr>
                <w:noProof/>
                <w:webHidden/>
              </w:rPr>
              <w:fldChar w:fldCharType="separate"/>
            </w:r>
            <w:r w:rsidR="00D55057">
              <w:rPr>
                <w:noProof/>
                <w:webHidden/>
              </w:rPr>
              <w:t>38</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92" w:history="1">
            <w:r w:rsidR="00463ADE" w:rsidRPr="00265B5F">
              <w:rPr>
                <w:rStyle w:val="Hyperlink"/>
                <w:noProof/>
              </w:rPr>
              <w:t>3.2.2.</w:t>
            </w:r>
            <w:r w:rsidR="00463ADE">
              <w:rPr>
                <w:rFonts w:asciiTheme="minorHAnsi" w:eastAsiaTheme="minorEastAsia" w:hAnsiTheme="minorHAnsi" w:cstheme="minorBidi"/>
                <w:noProof/>
                <w:sz w:val="22"/>
              </w:rPr>
              <w:tab/>
            </w:r>
            <w:r w:rsidR="00463ADE" w:rsidRPr="00265B5F">
              <w:rPr>
                <w:rStyle w:val="Hyperlink"/>
                <w:noProof/>
              </w:rPr>
              <w:t>System Overview:</w:t>
            </w:r>
            <w:r w:rsidR="00463ADE">
              <w:rPr>
                <w:noProof/>
                <w:webHidden/>
              </w:rPr>
              <w:tab/>
            </w:r>
            <w:r w:rsidR="00463ADE">
              <w:rPr>
                <w:noProof/>
                <w:webHidden/>
              </w:rPr>
              <w:fldChar w:fldCharType="begin"/>
            </w:r>
            <w:r w:rsidR="00463ADE">
              <w:rPr>
                <w:noProof/>
                <w:webHidden/>
              </w:rPr>
              <w:instrText xml:space="preserve"> PAGEREF _Toc322579292 \h </w:instrText>
            </w:r>
            <w:r w:rsidR="00463ADE">
              <w:rPr>
                <w:noProof/>
                <w:webHidden/>
              </w:rPr>
            </w:r>
            <w:r w:rsidR="00463ADE">
              <w:rPr>
                <w:noProof/>
                <w:webHidden/>
              </w:rPr>
              <w:fldChar w:fldCharType="separate"/>
            </w:r>
            <w:r w:rsidR="00D55057">
              <w:rPr>
                <w:noProof/>
                <w:webHidden/>
              </w:rPr>
              <w:t>39</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93" w:history="1">
            <w:r w:rsidR="00463ADE" w:rsidRPr="00265B5F">
              <w:rPr>
                <w:rStyle w:val="Hyperlink"/>
                <w:noProof/>
              </w:rPr>
              <w:t>3.2.3.</w:t>
            </w:r>
            <w:r w:rsidR="00463ADE">
              <w:rPr>
                <w:rFonts w:asciiTheme="minorHAnsi" w:eastAsiaTheme="minorEastAsia" w:hAnsiTheme="minorHAnsi" w:cstheme="minorBidi"/>
                <w:noProof/>
                <w:sz w:val="22"/>
              </w:rPr>
              <w:tab/>
            </w:r>
            <w:r w:rsidR="00463ADE" w:rsidRPr="00265B5F">
              <w:rPr>
                <w:rStyle w:val="Hyperlink"/>
                <w:noProof/>
              </w:rPr>
              <w:t>System Features</w:t>
            </w:r>
            <w:r w:rsidR="00463ADE">
              <w:rPr>
                <w:noProof/>
                <w:webHidden/>
              </w:rPr>
              <w:tab/>
            </w:r>
            <w:r w:rsidR="00463ADE">
              <w:rPr>
                <w:noProof/>
                <w:webHidden/>
              </w:rPr>
              <w:fldChar w:fldCharType="begin"/>
            </w:r>
            <w:r w:rsidR="00463ADE">
              <w:rPr>
                <w:noProof/>
                <w:webHidden/>
              </w:rPr>
              <w:instrText xml:space="preserve"> PAGEREF _Toc322579293 \h </w:instrText>
            </w:r>
            <w:r w:rsidR="00463ADE">
              <w:rPr>
                <w:noProof/>
                <w:webHidden/>
              </w:rPr>
            </w:r>
            <w:r w:rsidR="00463ADE">
              <w:rPr>
                <w:noProof/>
                <w:webHidden/>
              </w:rPr>
              <w:fldChar w:fldCharType="separate"/>
            </w:r>
            <w:r w:rsidR="00D55057">
              <w:rPr>
                <w:noProof/>
                <w:webHidden/>
              </w:rPr>
              <w:t>42</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294" w:history="1">
            <w:r w:rsidR="00463ADE" w:rsidRPr="00265B5F">
              <w:rPr>
                <w:rStyle w:val="Hyperlink"/>
                <w:noProof/>
              </w:rPr>
              <w:t>3.2.4.</w:t>
            </w:r>
            <w:r w:rsidR="00463ADE">
              <w:rPr>
                <w:rFonts w:asciiTheme="minorHAnsi" w:eastAsiaTheme="minorEastAsia" w:hAnsiTheme="minorHAnsi" w:cstheme="minorBidi"/>
                <w:noProof/>
                <w:sz w:val="22"/>
              </w:rPr>
              <w:tab/>
            </w:r>
            <w:r w:rsidR="00463ADE" w:rsidRPr="00265B5F">
              <w:rPr>
                <w:rStyle w:val="Hyperlink"/>
                <w:noProof/>
              </w:rPr>
              <w:t>Software System Attributes</w:t>
            </w:r>
            <w:r w:rsidR="00463ADE">
              <w:rPr>
                <w:noProof/>
                <w:webHidden/>
              </w:rPr>
              <w:tab/>
            </w:r>
            <w:r w:rsidR="00463ADE">
              <w:rPr>
                <w:noProof/>
                <w:webHidden/>
              </w:rPr>
              <w:fldChar w:fldCharType="begin"/>
            </w:r>
            <w:r w:rsidR="00463ADE">
              <w:rPr>
                <w:noProof/>
                <w:webHidden/>
              </w:rPr>
              <w:instrText xml:space="preserve"> PAGEREF _Toc322579294 \h </w:instrText>
            </w:r>
            <w:r w:rsidR="00463ADE">
              <w:rPr>
                <w:noProof/>
                <w:webHidden/>
              </w:rPr>
            </w:r>
            <w:r w:rsidR="00463ADE">
              <w:rPr>
                <w:noProof/>
                <w:webHidden/>
              </w:rPr>
              <w:fldChar w:fldCharType="separate"/>
            </w:r>
            <w:r w:rsidR="00D55057">
              <w:rPr>
                <w:noProof/>
                <w:webHidden/>
              </w:rPr>
              <w:t>100</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95" w:history="1">
            <w:r w:rsidR="00463ADE" w:rsidRPr="00265B5F">
              <w:rPr>
                <w:rStyle w:val="Hyperlink"/>
              </w:rPr>
              <w:t>3.3.</w:t>
            </w:r>
            <w:r w:rsidR="00463ADE">
              <w:rPr>
                <w:rFonts w:asciiTheme="minorHAnsi" w:hAnsiTheme="minorHAnsi"/>
                <w:sz w:val="22"/>
                <w:szCs w:val="22"/>
              </w:rPr>
              <w:tab/>
            </w:r>
            <w:r w:rsidR="00463ADE" w:rsidRPr="00265B5F">
              <w:rPr>
                <w:rStyle w:val="Hyperlink"/>
              </w:rPr>
              <w:t>Entity Relationship Diagram or Data Structures</w:t>
            </w:r>
            <w:r w:rsidR="00463ADE">
              <w:rPr>
                <w:webHidden/>
              </w:rPr>
              <w:tab/>
            </w:r>
            <w:r w:rsidR="00463ADE">
              <w:rPr>
                <w:webHidden/>
              </w:rPr>
              <w:fldChar w:fldCharType="begin"/>
            </w:r>
            <w:r w:rsidR="00463ADE">
              <w:rPr>
                <w:webHidden/>
              </w:rPr>
              <w:instrText xml:space="preserve"> PAGEREF _Toc322579295 \h </w:instrText>
            </w:r>
            <w:r w:rsidR="00463ADE">
              <w:rPr>
                <w:webHidden/>
              </w:rPr>
            </w:r>
            <w:r w:rsidR="00463ADE">
              <w:rPr>
                <w:webHidden/>
              </w:rPr>
              <w:fldChar w:fldCharType="separate"/>
            </w:r>
            <w:r w:rsidR="00D55057">
              <w:rPr>
                <w:webHidden/>
              </w:rPr>
              <w:t>101</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96" w:history="1">
            <w:r w:rsidR="00463ADE" w:rsidRPr="00265B5F">
              <w:rPr>
                <w:rStyle w:val="Hyperlink"/>
              </w:rPr>
              <w:t>3.4.</w:t>
            </w:r>
            <w:r w:rsidR="00463ADE">
              <w:rPr>
                <w:rFonts w:asciiTheme="minorHAnsi" w:hAnsiTheme="minorHAnsi"/>
                <w:sz w:val="22"/>
                <w:szCs w:val="22"/>
              </w:rPr>
              <w:tab/>
            </w:r>
            <w:r w:rsidR="00463ADE" w:rsidRPr="00265B5F">
              <w:rPr>
                <w:rStyle w:val="Hyperlink"/>
              </w:rPr>
              <w:t>Other material (if any)</w:t>
            </w:r>
            <w:r w:rsidR="00463ADE">
              <w:rPr>
                <w:webHidden/>
              </w:rPr>
              <w:tab/>
            </w:r>
            <w:r w:rsidR="00463ADE">
              <w:rPr>
                <w:webHidden/>
              </w:rPr>
              <w:fldChar w:fldCharType="begin"/>
            </w:r>
            <w:r w:rsidR="00463ADE">
              <w:rPr>
                <w:webHidden/>
              </w:rPr>
              <w:instrText xml:space="preserve"> PAGEREF _Toc322579296 \h </w:instrText>
            </w:r>
            <w:r w:rsidR="00463ADE">
              <w:rPr>
                <w:webHidden/>
              </w:rPr>
            </w:r>
            <w:r w:rsidR="00463ADE">
              <w:rPr>
                <w:webHidden/>
              </w:rPr>
              <w:fldChar w:fldCharType="separate"/>
            </w:r>
            <w:r w:rsidR="00D55057">
              <w:rPr>
                <w:webHidden/>
              </w:rPr>
              <w:t>102</w:t>
            </w:r>
            <w:r w:rsidR="00463ADE">
              <w:rPr>
                <w:webHidden/>
              </w:rPr>
              <w:fldChar w:fldCharType="end"/>
            </w:r>
          </w:hyperlink>
        </w:p>
        <w:p w:rsidR="00463ADE" w:rsidRDefault="00E432E6" w:rsidP="00463ADE">
          <w:pPr>
            <w:pStyle w:val="TOC1"/>
            <w:rPr>
              <w:rFonts w:asciiTheme="minorHAnsi" w:hAnsiTheme="minorHAnsi"/>
              <w:sz w:val="22"/>
              <w:szCs w:val="22"/>
            </w:rPr>
          </w:pPr>
          <w:hyperlink w:anchor="_Toc322579297" w:history="1">
            <w:r w:rsidR="00463ADE" w:rsidRPr="00265B5F">
              <w:rPr>
                <w:rStyle w:val="Hyperlink"/>
              </w:rPr>
              <w:t>Report No.4:</w:t>
            </w:r>
            <w:r w:rsidR="00463ADE">
              <w:rPr>
                <w:rFonts w:asciiTheme="minorHAnsi" w:hAnsiTheme="minorHAnsi"/>
                <w:sz w:val="22"/>
                <w:szCs w:val="22"/>
              </w:rPr>
              <w:tab/>
            </w:r>
            <w:r w:rsidR="00463ADE" w:rsidRPr="00265B5F">
              <w:rPr>
                <w:rStyle w:val="Hyperlink"/>
              </w:rPr>
              <w:t>Software Detail Design</w:t>
            </w:r>
            <w:r w:rsidR="00463ADE">
              <w:rPr>
                <w:webHidden/>
              </w:rPr>
              <w:tab/>
            </w:r>
            <w:r w:rsidR="00463ADE">
              <w:rPr>
                <w:webHidden/>
              </w:rPr>
              <w:fldChar w:fldCharType="begin"/>
            </w:r>
            <w:r w:rsidR="00463ADE">
              <w:rPr>
                <w:webHidden/>
              </w:rPr>
              <w:instrText xml:space="preserve"> PAGEREF _Toc322579297 \h </w:instrText>
            </w:r>
            <w:r w:rsidR="00463ADE">
              <w:rPr>
                <w:webHidden/>
              </w:rPr>
            </w:r>
            <w:r w:rsidR="00463ADE">
              <w:rPr>
                <w:webHidden/>
              </w:rPr>
              <w:fldChar w:fldCharType="separate"/>
            </w:r>
            <w:r w:rsidR="00D55057">
              <w:rPr>
                <w:webHidden/>
              </w:rPr>
              <w:t>103</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98" w:history="1">
            <w:r w:rsidR="00463ADE" w:rsidRPr="00265B5F">
              <w:rPr>
                <w:rStyle w:val="Hyperlink"/>
              </w:rPr>
              <w:t>4.1.</w:t>
            </w:r>
            <w:r w:rsidR="00463ADE">
              <w:rPr>
                <w:rFonts w:asciiTheme="minorHAnsi" w:hAnsiTheme="minorHAnsi"/>
                <w:sz w:val="22"/>
                <w:szCs w:val="22"/>
              </w:rPr>
              <w:tab/>
            </w:r>
            <w:r w:rsidR="00463ADE" w:rsidRPr="00265B5F">
              <w:rPr>
                <w:rStyle w:val="Hyperlink"/>
              </w:rPr>
              <w:t>Design Overview</w:t>
            </w:r>
            <w:r w:rsidR="00463ADE">
              <w:rPr>
                <w:webHidden/>
              </w:rPr>
              <w:tab/>
            </w:r>
            <w:r w:rsidR="00463ADE">
              <w:rPr>
                <w:webHidden/>
              </w:rPr>
              <w:fldChar w:fldCharType="begin"/>
            </w:r>
            <w:r w:rsidR="00463ADE">
              <w:rPr>
                <w:webHidden/>
              </w:rPr>
              <w:instrText xml:space="preserve"> PAGEREF _Toc322579298 \h </w:instrText>
            </w:r>
            <w:r w:rsidR="00463ADE">
              <w:rPr>
                <w:webHidden/>
              </w:rPr>
            </w:r>
            <w:r w:rsidR="00463ADE">
              <w:rPr>
                <w:webHidden/>
              </w:rPr>
              <w:fldChar w:fldCharType="separate"/>
            </w:r>
            <w:r w:rsidR="00D55057">
              <w:rPr>
                <w:webHidden/>
              </w:rPr>
              <w:t>103</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299" w:history="1">
            <w:r w:rsidR="00463ADE" w:rsidRPr="00265B5F">
              <w:rPr>
                <w:rStyle w:val="Hyperlink"/>
              </w:rPr>
              <w:t>4.2.</w:t>
            </w:r>
            <w:r w:rsidR="00463ADE">
              <w:rPr>
                <w:rFonts w:asciiTheme="minorHAnsi" w:hAnsiTheme="minorHAnsi"/>
                <w:sz w:val="22"/>
                <w:szCs w:val="22"/>
              </w:rPr>
              <w:tab/>
            </w:r>
            <w:r w:rsidR="00463ADE" w:rsidRPr="00265B5F">
              <w:rPr>
                <w:rStyle w:val="Hyperlink"/>
              </w:rPr>
              <w:t>System Architectural Design</w:t>
            </w:r>
            <w:r w:rsidR="00463ADE">
              <w:rPr>
                <w:webHidden/>
              </w:rPr>
              <w:tab/>
            </w:r>
            <w:r w:rsidR="00463ADE">
              <w:rPr>
                <w:webHidden/>
              </w:rPr>
              <w:fldChar w:fldCharType="begin"/>
            </w:r>
            <w:r w:rsidR="00463ADE">
              <w:rPr>
                <w:webHidden/>
              </w:rPr>
              <w:instrText xml:space="preserve"> PAGEREF _Toc322579299 \h </w:instrText>
            </w:r>
            <w:r w:rsidR="00463ADE">
              <w:rPr>
                <w:webHidden/>
              </w:rPr>
            </w:r>
            <w:r w:rsidR="00463ADE">
              <w:rPr>
                <w:webHidden/>
              </w:rPr>
              <w:fldChar w:fldCharType="separate"/>
            </w:r>
            <w:r w:rsidR="00D55057">
              <w:rPr>
                <w:webHidden/>
              </w:rPr>
              <w:t>104</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00" w:history="1">
            <w:r w:rsidR="00463ADE" w:rsidRPr="00265B5F">
              <w:rPr>
                <w:rStyle w:val="Hyperlink"/>
                <w:noProof/>
              </w:rPr>
              <w:t>4.2.1.</w:t>
            </w:r>
            <w:r w:rsidR="00463ADE">
              <w:rPr>
                <w:rFonts w:asciiTheme="minorHAnsi" w:eastAsiaTheme="minorEastAsia" w:hAnsiTheme="minorHAnsi" w:cstheme="minorBidi"/>
                <w:noProof/>
                <w:sz w:val="22"/>
              </w:rPr>
              <w:tab/>
            </w:r>
            <w:r w:rsidR="00463ADE" w:rsidRPr="00265B5F">
              <w:rPr>
                <w:rStyle w:val="Hyperlink"/>
                <w:noProof/>
              </w:rPr>
              <w:t>Choice of System Architecture</w:t>
            </w:r>
            <w:r w:rsidR="00463ADE">
              <w:rPr>
                <w:noProof/>
                <w:webHidden/>
              </w:rPr>
              <w:tab/>
            </w:r>
            <w:r w:rsidR="00463ADE">
              <w:rPr>
                <w:noProof/>
                <w:webHidden/>
              </w:rPr>
              <w:fldChar w:fldCharType="begin"/>
            </w:r>
            <w:r w:rsidR="00463ADE">
              <w:rPr>
                <w:noProof/>
                <w:webHidden/>
              </w:rPr>
              <w:instrText xml:space="preserve"> PAGEREF _Toc322579300 \h </w:instrText>
            </w:r>
            <w:r w:rsidR="00463ADE">
              <w:rPr>
                <w:noProof/>
                <w:webHidden/>
              </w:rPr>
            </w:r>
            <w:r w:rsidR="00463ADE">
              <w:rPr>
                <w:noProof/>
                <w:webHidden/>
              </w:rPr>
              <w:fldChar w:fldCharType="separate"/>
            </w:r>
            <w:r w:rsidR="00D55057">
              <w:rPr>
                <w:noProof/>
                <w:webHidden/>
              </w:rPr>
              <w:t>104</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01" w:history="1">
            <w:r w:rsidR="00463ADE" w:rsidRPr="00265B5F">
              <w:rPr>
                <w:rStyle w:val="Hyperlink"/>
                <w:noProof/>
              </w:rPr>
              <w:t>4.2.2.</w:t>
            </w:r>
            <w:r w:rsidR="00463ADE">
              <w:rPr>
                <w:rFonts w:asciiTheme="minorHAnsi" w:eastAsiaTheme="minorEastAsia" w:hAnsiTheme="minorHAnsi" w:cstheme="minorBidi"/>
                <w:noProof/>
                <w:sz w:val="22"/>
              </w:rPr>
              <w:tab/>
            </w:r>
            <w:r w:rsidR="00463ADE" w:rsidRPr="00265B5F">
              <w:rPr>
                <w:rStyle w:val="Hyperlink"/>
                <w:noProof/>
              </w:rPr>
              <w:t>Discussion of Alternative Designs</w:t>
            </w:r>
            <w:r w:rsidR="00463ADE">
              <w:rPr>
                <w:noProof/>
                <w:webHidden/>
              </w:rPr>
              <w:tab/>
            </w:r>
            <w:r w:rsidR="00463ADE">
              <w:rPr>
                <w:noProof/>
                <w:webHidden/>
              </w:rPr>
              <w:fldChar w:fldCharType="begin"/>
            </w:r>
            <w:r w:rsidR="00463ADE">
              <w:rPr>
                <w:noProof/>
                <w:webHidden/>
              </w:rPr>
              <w:instrText xml:space="preserve"> PAGEREF _Toc322579301 \h </w:instrText>
            </w:r>
            <w:r w:rsidR="00463ADE">
              <w:rPr>
                <w:noProof/>
                <w:webHidden/>
              </w:rPr>
            </w:r>
            <w:r w:rsidR="00463ADE">
              <w:rPr>
                <w:noProof/>
                <w:webHidden/>
              </w:rPr>
              <w:fldChar w:fldCharType="separate"/>
            </w:r>
            <w:r w:rsidR="00D55057">
              <w:rPr>
                <w:noProof/>
                <w:webHidden/>
              </w:rPr>
              <w:t>104</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02" w:history="1">
            <w:r w:rsidR="00463ADE" w:rsidRPr="00265B5F">
              <w:rPr>
                <w:rStyle w:val="Hyperlink"/>
                <w:noProof/>
              </w:rPr>
              <w:t>4.2.3.</w:t>
            </w:r>
            <w:r w:rsidR="00463ADE">
              <w:rPr>
                <w:rFonts w:asciiTheme="minorHAnsi" w:eastAsiaTheme="minorEastAsia" w:hAnsiTheme="minorHAnsi" w:cstheme="minorBidi"/>
                <w:noProof/>
                <w:sz w:val="22"/>
              </w:rPr>
              <w:tab/>
            </w:r>
            <w:r w:rsidR="00463ADE" w:rsidRPr="00265B5F">
              <w:rPr>
                <w:rStyle w:val="Hyperlink"/>
                <w:noProof/>
              </w:rPr>
              <w:t>Description of System Interface</w:t>
            </w:r>
            <w:r w:rsidR="00463ADE">
              <w:rPr>
                <w:noProof/>
                <w:webHidden/>
              </w:rPr>
              <w:tab/>
            </w:r>
            <w:r w:rsidR="00463ADE">
              <w:rPr>
                <w:noProof/>
                <w:webHidden/>
              </w:rPr>
              <w:fldChar w:fldCharType="begin"/>
            </w:r>
            <w:r w:rsidR="00463ADE">
              <w:rPr>
                <w:noProof/>
                <w:webHidden/>
              </w:rPr>
              <w:instrText xml:space="preserve"> PAGEREF _Toc322579302 \h </w:instrText>
            </w:r>
            <w:r w:rsidR="00463ADE">
              <w:rPr>
                <w:noProof/>
                <w:webHidden/>
              </w:rPr>
            </w:r>
            <w:r w:rsidR="00463ADE">
              <w:rPr>
                <w:noProof/>
                <w:webHidden/>
              </w:rPr>
              <w:fldChar w:fldCharType="separate"/>
            </w:r>
            <w:r w:rsidR="00D55057">
              <w:rPr>
                <w:noProof/>
                <w:webHidden/>
              </w:rPr>
              <w:t>105</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03" w:history="1">
            <w:r w:rsidR="00463ADE" w:rsidRPr="00265B5F">
              <w:rPr>
                <w:rStyle w:val="Hyperlink"/>
              </w:rPr>
              <w:t>4.3.</w:t>
            </w:r>
            <w:r w:rsidR="00463ADE">
              <w:rPr>
                <w:rFonts w:asciiTheme="minorHAnsi" w:hAnsiTheme="minorHAnsi"/>
                <w:sz w:val="22"/>
                <w:szCs w:val="22"/>
              </w:rPr>
              <w:tab/>
            </w:r>
            <w:r w:rsidR="00463ADE" w:rsidRPr="00265B5F">
              <w:rPr>
                <w:rStyle w:val="Hyperlink"/>
              </w:rPr>
              <w:t>Component Diagram</w:t>
            </w:r>
            <w:r w:rsidR="00463ADE">
              <w:rPr>
                <w:webHidden/>
              </w:rPr>
              <w:tab/>
            </w:r>
            <w:r w:rsidR="00463ADE">
              <w:rPr>
                <w:webHidden/>
              </w:rPr>
              <w:fldChar w:fldCharType="begin"/>
            </w:r>
            <w:r w:rsidR="00463ADE">
              <w:rPr>
                <w:webHidden/>
              </w:rPr>
              <w:instrText xml:space="preserve"> PAGEREF _Toc322579303 \h </w:instrText>
            </w:r>
            <w:r w:rsidR="00463ADE">
              <w:rPr>
                <w:webHidden/>
              </w:rPr>
            </w:r>
            <w:r w:rsidR="00463ADE">
              <w:rPr>
                <w:webHidden/>
              </w:rPr>
              <w:fldChar w:fldCharType="separate"/>
            </w:r>
            <w:r w:rsidR="00D55057">
              <w:rPr>
                <w:webHidden/>
              </w:rPr>
              <w:t>105</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04" w:history="1">
            <w:r w:rsidR="00463ADE" w:rsidRPr="00265B5F">
              <w:rPr>
                <w:rStyle w:val="Hyperlink"/>
              </w:rPr>
              <w:t>4.4.</w:t>
            </w:r>
            <w:r w:rsidR="00463ADE">
              <w:rPr>
                <w:rFonts w:asciiTheme="minorHAnsi" w:hAnsiTheme="minorHAnsi"/>
                <w:sz w:val="22"/>
                <w:szCs w:val="22"/>
              </w:rPr>
              <w:tab/>
            </w:r>
            <w:r w:rsidR="00463ADE" w:rsidRPr="00265B5F">
              <w:rPr>
                <w:rStyle w:val="Hyperlink"/>
              </w:rPr>
              <w:t>Detailed Description of Components</w:t>
            </w:r>
            <w:r w:rsidR="00463ADE">
              <w:rPr>
                <w:webHidden/>
              </w:rPr>
              <w:tab/>
            </w:r>
            <w:r w:rsidR="00463ADE">
              <w:rPr>
                <w:webHidden/>
              </w:rPr>
              <w:fldChar w:fldCharType="begin"/>
            </w:r>
            <w:r w:rsidR="00463ADE">
              <w:rPr>
                <w:webHidden/>
              </w:rPr>
              <w:instrText xml:space="preserve"> PAGEREF _Toc322579304 \h </w:instrText>
            </w:r>
            <w:r w:rsidR="00463ADE">
              <w:rPr>
                <w:webHidden/>
              </w:rPr>
            </w:r>
            <w:r w:rsidR="00463ADE">
              <w:rPr>
                <w:webHidden/>
              </w:rPr>
              <w:fldChar w:fldCharType="separate"/>
            </w:r>
            <w:r w:rsidR="00D55057">
              <w:rPr>
                <w:webHidden/>
              </w:rPr>
              <w:t>105</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05" w:history="1">
            <w:r w:rsidR="00463ADE" w:rsidRPr="00265B5F">
              <w:rPr>
                <w:rStyle w:val="Hyperlink"/>
                <w:noProof/>
              </w:rPr>
              <w:t>4.4.1.</w:t>
            </w:r>
            <w:r w:rsidR="00463ADE">
              <w:rPr>
                <w:rFonts w:asciiTheme="minorHAnsi" w:eastAsiaTheme="minorEastAsia" w:hAnsiTheme="minorHAnsi" w:cstheme="minorBidi"/>
                <w:noProof/>
                <w:sz w:val="22"/>
              </w:rPr>
              <w:tab/>
            </w:r>
            <w:r w:rsidR="00463ADE" w:rsidRPr="00265B5F">
              <w:rPr>
                <w:rStyle w:val="Hyperlink"/>
                <w:noProof/>
              </w:rPr>
              <w:t>CRC Cards (Class-Responsibility-Collaborators)</w:t>
            </w:r>
            <w:r w:rsidR="00463ADE">
              <w:rPr>
                <w:noProof/>
                <w:webHidden/>
              </w:rPr>
              <w:tab/>
            </w:r>
            <w:r w:rsidR="00463ADE">
              <w:rPr>
                <w:noProof/>
                <w:webHidden/>
              </w:rPr>
              <w:fldChar w:fldCharType="begin"/>
            </w:r>
            <w:r w:rsidR="00463ADE">
              <w:rPr>
                <w:noProof/>
                <w:webHidden/>
              </w:rPr>
              <w:instrText xml:space="preserve"> PAGEREF _Toc322579305 \h </w:instrText>
            </w:r>
            <w:r w:rsidR="00463ADE">
              <w:rPr>
                <w:noProof/>
                <w:webHidden/>
              </w:rPr>
            </w:r>
            <w:r w:rsidR="00463ADE">
              <w:rPr>
                <w:noProof/>
                <w:webHidden/>
              </w:rPr>
              <w:fldChar w:fldCharType="separate"/>
            </w:r>
            <w:r w:rsidR="00D55057">
              <w:rPr>
                <w:noProof/>
                <w:webHidden/>
              </w:rPr>
              <w:t>105</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06" w:history="1">
            <w:r w:rsidR="00463ADE" w:rsidRPr="00265B5F">
              <w:rPr>
                <w:rStyle w:val="Hyperlink"/>
                <w:noProof/>
              </w:rPr>
              <w:t>4.4.2.</w:t>
            </w:r>
            <w:r w:rsidR="00463ADE">
              <w:rPr>
                <w:rFonts w:asciiTheme="minorHAnsi" w:eastAsiaTheme="minorEastAsia" w:hAnsiTheme="minorHAnsi" w:cstheme="minorBidi"/>
                <w:noProof/>
                <w:sz w:val="22"/>
              </w:rPr>
              <w:tab/>
            </w:r>
            <w:r w:rsidR="00463ADE" w:rsidRPr="00265B5F">
              <w:rPr>
                <w:rStyle w:val="Hyperlink"/>
                <w:noProof/>
              </w:rPr>
              <w:t>Class Diagram</w:t>
            </w:r>
            <w:r w:rsidR="00463ADE">
              <w:rPr>
                <w:noProof/>
                <w:webHidden/>
              </w:rPr>
              <w:tab/>
            </w:r>
            <w:r w:rsidR="00463ADE">
              <w:rPr>
                <w:noProof/>
                <w:webHidden/>
              </w:rPr>
              <w:fldChar w:fldCharType="begin"/>
            </w:r>
            <w:r w:rsidR="00463ADE">
              <w:rPr>
                <w:noProof/>
                <w:webHidden/>
              </w:rPr>
              <w:instrText xml:space="preserve"> PAGEREF _Toc322579306 \h </w:instrText>
            </w:r>
            <w:r w:rsidR="00463ADE">
              <w:rPr>
                <w:noProof/>
                <w:webHidden/>
              </w:rPr>
            </w:r>
            <w:r w:rsidR="00463ADE">
              <w:rPr>
                <w:noProof/>
                <w:webHidden/>
              </w:rPr>
              <w:fldChar w:fldCharType="separate"/>
            </w:r>
            <w:r w:rsidR="00D55057">
              <w:rPr>
                <w:noProof/>
                <w:webHidden/>
              </w:rPr>
              <w:t>106</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07" w:history="1">
            <w:r w:rsidR="00463ADE" w:rsidRPr="00265B5F">
              <w:rPr>
                <w:rStyle w:val="Hyperlink"/>
                <w:noProof/>
              </w:rPr>
              <w:t>4.4.3.</w:t>
            </w:r>
            <w:r w:rsidR="00463ADE">
              <w:rPr>
                <w:rFonts w:asciiTheme="minorHAnsi" w:eastAsiaTheme="minorEastAsia" w:hAnsiTheme="minorHAnsi" w:cstheme="minorBidi"/>
                <w:noProof/>
                <w:sz w:val="22"/>
              </w:rPr>
              <w:tab/>
            </w:r>
            <w:r w:rsidR="00463ADE" w:rsidRPr="00265B5F">
              <w:rPr>
                <w:rStyle w:val="Hyperlink"/>
                <w:noProof/>
              </w:rPr>
              <w:t>Class Diagram Explanation</w:t>
            </w:r>
            <w:r w:rsidR="00463ADE">
              <w:rPr>
                <w:noProof/>
                <w:webHidden/>
              </w:rPr>
              <w:tab/>
            </w:r>
            <w:r w:rsidR="00463ADE">
              <w:rPr>
                <w:noProof/>
                <w:webHidden/>
              </w:rPr>
              <w:fldChar w:fldCharType="begin"/>
            </w:r>
            <w:r w:rsidR="00463ADE">
              <w:rPr>
                <w:noProof/>
                <w:webHidden/>
              </w:rPr>
              <w:instrText xml:space="preserve"> PAGEREF _Toc322579307 \h </w:instrText>
            </w:r>
            <w:r w:rsidR="00463ADE">
              <w:rPr>
                <w:noProof/>
                <w:webHidden/>
              </w:rPr>
            </w:r>
            <w:r w:rsidR="00463ADE">
              <w:rPr>
                <w:noProof/>
                <w:webHidden/>
              </w:rPr>
              <w:fldChar w:fldCharType="separate"/>
            </w:r>
            <w:r w:rsidR="00D55057">
              <w:rPr>
                <w:noProof/>
                <w:webHidden/>
              </w:rPr>
              <w:t>108</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08" w:history="1">
            <w:r w:rsidR="00463ADE" w:rsidRPr="00265B5F">
              <w:rPr>
                <w:rStyle w:val="Hyperlink"/>
                <w:noProof/>
              </w:rPr>
              <w:t>4.4.4.</w:t>
            </w:r>
            <w:r w:rsidR="00463ADE">
              <w:rPr>
                <w:rFonts w:asciiTheme="minorHAnsi" w:eastAsiaTheme="minorEastAsia" w:hAnsiTheme="minorHAnsi" w:cstheme="minorBidi"/>
                <w:noProof/>
                <w:sz w:val="22"/>
              </w:rPr>
              <w:tab/>
            </w:r>
            <w:r w:rsidR="00463ADE" w:rsidRPr="00265B5F">
              <w:rPr>
                <w:rStyle w:val="Hyperlink"/>
                <w:noProof/>
              </w:rPr>
              <w:t>System Layers Overview</w:t>
            </w:r>
            <w:r w:rsidR="00463ADE">
              <w:rPr>
                <w:noProof/>
                <w:webHidden/>
              </w:rPr>
              <w:tab/>
            </w:r>
            <w:r w:rsidR="00463ADE">
              <w:rPr>
                <w:noProof/>
                <w:webHidden/>
              </w:rPr>
              <w:fldChar w:fldCharType="begin"/>
            </w:r>
            <w:r w:rsidR="00463ADE">
              <w:rPr>
                <w:noProof/>
                <w:webHidden/>
              </w:rPr>
              <w:instrText xml:space="preserve"> PAGEREF _Toc322579308 \h </w:instrText>
            </w:r>
            <w:r w:rsidR="00463ADE">
              <w:rPr>
                <w:noProof/>
                <w:webHidden/>
              </w:rPr>
            </w:r>
            <w:r w:rsidR="00463ADE">
              <w:rPr>
                <w:noProof/>
                <w:webHidden/>
              </w:rPr>
              <w:fldChar w:fldCharType="separate"/>
            </w:r>
            <w:r w:rsidR="00D55057">
              <w:rPr>
                <w:noProof/>
                <w:webHidden/>
              </w:rPr>
              <w:t>109</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09" w:history="1">
            <w:r w:rsidR="00463ADE" w:rsidRPr="00265B5F">
              <w:rPr>
                <w:rStyle w:val="Hyperlink"/>
                <w:noProof/>
              </w:rPr>
              <w:t>4.4.5.</w:t>
            </w:r>
            <w:r w:rsidR="00463ADE">
              <w:rPr>
                <w:rFonts w:asciiTheme="minorHAnsi" w:eastAsiaTheme="minorEastAsia" w:hAnsiTheme="minorHAnsi" w:cstheme="minorBidi"/>
                <w:noProof/>
                <w:sz w:val="22"/>
              </w:rPr>
              <w:tab/>
            </w:r>
            <w:r w:rsidR="00463ADE" w:rsidRPr="00265B5F">
              <w:rPr>
                <w:rStyle w:val="Hyperlink"/>
                <w:noProof/>
              </w:rPr>
              <w:t>System Layers Explanation</w:t>
            </w:r>
            <w:r w:rsidR="00463ADE">
              <w:rPr>
                <w:noProof/>
                <w:webHidden/>
              </w:rPr>
              <w:tab/>
            </w:r>
            <w:r w:rsidR="00463ADE">
              <w:rPr>
                <w:noProof/>
                <w:webHidden/>
              </w:rPr>
              <w:fldChar w:fldCharType="begin"/>
            </w:r>
            <w:r w:rsidR="00463ADE">
              <w:rPr>
                <w:noProof/>
                <w:webHidden/>
              </w:rPr>
              <w:instrText xml:space="preserve"> PAGEREF _Toc322579309 \h </w:instrText>
            </w:r>
            <w:r w:rsidR="00463ADE">
              <w:rPr>
                <w:noProof/>
                <w:webHidden/>
              </w:rPr>
            </w:r>
            <w:r w:rsidR="00463ADE">
              <w:rPr>
                <w:noProof/>
                <w:webHidden/>
              </w:rPr>
              <w:fldChar w:fldCharType="separate"/>
            </w:r>
            <w:r w:rsidR="00D55057">
              <w:rPr>
                <w:noProof/>
                <w:webHidden/>
              </w:rPr>
              <w:t>109</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10" w:history="1">
            <w:r w:rsidR="00463ADE" w:rsidRPr="00265B5F">
              <w:rPr>
                <w:rStyle w:val="Hyperlink"/>
              </w:rPr>
              <w:t>4.5.</w:t>
            </w:r>
            <w:r w:rsidR="00463ADE">
              <w:rPr>
                <w:rFonts w:asciiTheme="minorHAnsi" w:hAnsiTheme="minorHAnsi"/>
                <w:sz w:val="22"/>
                <w:szCs w:val="22"/>
              </w:rPr>
              <w:tab/>
            </w:r>
            <w:r w:rsidR="00463ADE" w:rsidRPr="00265B5F">
              <w:rPr>
                <w:rStyle w:val="Hyperlink"/>
              </w:rPr>
              <w:t>Sequence Diagram</w:t>
            </w:r>
            <w:r w:rsidR="00463ADE">
              <w:rPr>
                <w:webHidden/>
              </w:rPr>
              <w:tab/>
            </w:r>
            <w:r w:rsidR="00463ADE">
              <w:rPr>
                <w:webHidden/>
              </w:rPr>
              <w:fldChar w:fldCharType="begin"/>
            </w:r>
            <w:r w:rsidR="00463ADE">
              <w:rPr>
                <w:webHidden/>
              </w:rPr>
              <w:instrText xml:space="preserve"> PAGEREF _Toc322579310 \h </w:instrText>
            </w:r>
            <w:r w:rsidR="00463ADE">
              <w:rPr>
                <w:webHidden/>
              </w:rPr>
            </w:r>
            <w:r w:rsidR="00463ADE">
              <w:rPr>
                <w:webHidden/>
              </w:rPr>
              <w:fldChar w:fldCharType="separate"/>
            </w:r>
            <w:r w:rsidR="00D55057">
              <w:rPr>
                <w:webHidden/>
              </w:rPr>
              <w:t>110</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11" w:history="1">
            <w:r w:rsidR="00463ADE" w:rsidRPr="00265B5F">
              <w:rPr>
                <w:rStyle w:val="Hyperlink"/>
                <w:iCs/>
              </w:rPr>
              <w:t>4.6.</w:t>
            </w:r>
            <w:r w:rsidR="00463ADE">
              <w:rPr>
                <w:rFonts w:asciiTheme="minorHAnsi" w:hAnsiTheme="minorHAnsi"/>
                <w:sz w:val="22"/>
                <w:szCs w:val="22"/>
              </w:rPr>
              <w:tab/>
            </w:r>
            <w:r w:rsidR="00463ADE" w:rsidRPr="00265B5F">
              <w:rPr>
                <w:rStyle w:val="Hyperlink"/>
              </w:rPr>
              <w:t>User Interface Design</w:t>
            </w:r>
            <w:r w:rsidR="00463ADE">
              <w:rPr>
                <w:webHidden/>
              </w:rPr>
              <w:tab/>
            </w:r>
            <w:r w:rsidR="00463ADE">
              <w:rPr>
                <w:webHidden/>
              </w:rPr>
              <w:fldChar w:fldCharType="begin"/>
            </w:r>
            <w:r w:rsidR="00463ADE">
              <w:rPr>
                <w:webHidden/>
              </w:rPr>
              <w:instrText xml:space="preserve"> PAGEREF _Toc322579311 \h </w:instrText>
            </w:r>
            <w:r w:rsidR="00463ADE">
              <w:rPr>
                <w:webHidden/>
              </w:rPr>
            </w:r>
            <w:r w:rsidR="00463ADE">
              <w:rPr>
                <w:webHidden/>
              </w:rPr>
              <w:fldChar w:fldCharType="separate"/>
            </w:r>
            <w:r w:rsidR="00D55057">
              <w:rPr>
                <w:webHidden/>
              </w:rPr>
              <w:t>118</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12" w:history="1">
            <w:r w:rsidR="00463ADE" w:rsidRPr="00265B5F">
              <w:rPr>
                <w:rStyle w:val="Hyperlink"/>
                <w:noProof/>
              </w:rPr>
              <w:t>4.6.1.</w:t>
            </w:r>
            <w:r w:rsidR="00463ADE">
              <w:rPr>
                <w:rFonts w:asciiTheme="minorHAnsi" w:eastAsiaTheme="minorEastAsia" w:hAnsiTheme="minorHAnsi" w:cstheme="minorBidi"/>
                <w:noProof/>
                <w:sz w:val="22"/>
              </w:rPr>
              <w:tab/>
            </w:r>
            <w:r w:rsidR="00463ADE" w:rsidRPr="00265B5F">
              <w:rPr>
                <w:rStyle w:val="Hyperlink"/>
                <w:noProof/>
              </w:rPr>
              <w:t>Description of the User Interface</w:t>
            </w:r>
            <w:r w:rsidR="00463ADE">
              <w:rPr>
                <w:noProof/>
                <w:webHidden/>
              </w:rPr>
              <w:tab/>
            </w:r>
            <w:r w:rsidR="00463ADE">
              <w:rPr>
                <w:noProof/>
                <w:webHidden/>
              </w:rPr>
              <w:fldChar w:fldCharType="begin"/>
            </w:r>
            <w:r w:rsidR="00463ADE">
              <w:rPr>
                <w:noProof/>
                <w:webHidden/>
              </w:rPr>
              <w:instrText xml:space="preserve"> PAGEREF _Toc322579312 \h </w:instrText>
            </w:r>
            <w:r w:rsidR="00463ADE">
              <w:rPr>
                <w:noProof/>
                <w:webHidden/>
              </w:rPr>
            </w:r>
            <w:r w:rsidR="00463ADE">
              <w:rPr>
                <w:noProof/>
                <w:webHidden/>
              </w:rPr>
              <w:fldChar w:fldCharType="separate"/>
            </w:r>
            <w:r w:rsidR="00D55057">
              <w:rPr>
                <w:noProof/>
                <w:webHidden/>
              </w:rPr>
              <w:t>118</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13" w:history="1">
            <w:r w:rsidR="00463ADE" w:rsidRPr="00265B5F">
              <w:rPr>
                <w:rStyle w:val="Hyperlink"/>
              </w:rPr>
              <w:t>4.7.</w:t>
            </w:r>
            <w:r w:rsidR="00463ADE">
              <w:rPr>
                <w:rFonts w:asciiTheme="minorHAnsi" w:hAnsiTheme="minorHAnsi"/>
                <w:sz w:val="22"/>
                <w:szCs w:val="22"/>
              </w:rPr>
              <w:tab/>
            </w:r>
            <w:r w:rsidR="00463ADE" w:rsidRPr="00265B5F">
              <w:rPr>
                <w:rStyle w:val="Hyperlink"/>
              </w:rPr>
              <w:t>Database Design or Data Structures</w:t>
            </w:r>
            <w:r w:rsidR="00463ADE">
              <w:rPr>
                <w:webHidden/>
              </w:rPr>
              <w:tab/>
            </w:r>
            <w:r w:rsidR="00463ADE">
              <w:rPr>
                <w:webHidden/>
              </w:rPr>
              <w:fldChar w:fldCharType="begin"/>
            </w:r>
            <w:r w:rsidR="00463ADE">
              <w:rPr>
                <w:webHidden/>
              </w:rPr>
              <w:instrText xml:space="preserve"> PAGEREF _Toc322579313 \h </w:instrText>
            </w:r>
            <w:r w:rsidR="00463ADE">
              <w:rPr>
                <w:webHidden/>
              </w:rPr>
            </w:r>
            <w:r w:rsidR="00463ADE">
              <w:rPr>
                <w:webHidden/>
              </w:rPr>
              <w:fldChar w:fldCharType="separate"/>
            </w:r>
            <w:r w:rsidR="00D55057">
              <w:rPr>
                <w:webHidden/>
              </w:rPr>
              <w:t>122</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14" w:history="1">
            <w:r w:rsidR="00463ADE" w:rsidRPr="00265B5F">
              <w:rPr>
                <w:rStyle w:val="Hyperlink"/>
              </w:rPr>
              <w:t>4.8.</w:t>
            </w:r>
            <w:r w:rsidR="00463ADE">
              <w:rPr>
                <w:rFonts w:asciiTheme="minorHAnsi" w:hAnsiTheme="minorHAnsi"/>
                <w:sz w:val="22"/>
                <w:szCs w:val="22"/>
              </w:rPr>
              <w:tab/>
            </w:r>
            <w:r w:rsidR="00463ADE" w:rsidRPr="00265B5F">
              <w:rPr>
                <w:rStyle w:val="Hyperlink"/>
              </w:rPr>
              <w:t>Other material (if any)</w:t>
            </w:r>
            <w:r w:rsidR="00463ADE">
              <w:rPr>
                <w:webHidden/>
              </w:rPr>
              <w:tab/>
            </w:r>
            <w:r w:rsidR="00463ADE">
              <w:rPr>
                <w:webHidden/>
              </w:rPr>
              <w:fldChar w:fldCharType="begin"/>
            </w:r>
            <w:r w:rsidR="00463ADE">
              <w:rPr>
                <w:webHidden/>
              </w:rPr>
              <w:instrText xml:space="preserve"> PAGEREF _Toc322579314 \h </w:instrText>
            </w:r>
            <w:r w:rsidR="00463ADE">
              <w:rPr>
                <w:webHidden/>
              </w:rPr>
            </w:r>
            <w:r w:rsidR="00463ADE">
              <w:rPr>
                <w:webHidden/>
              </w:rPr>
              <w:fldChar w:fldCharType="separate"/>
            </w:r>
            <w:r w:rsidR="00D55057">
              <w:rPr>
                <w:webHidden/>
              </w:rPr>
              <w:t>126</w:t>
            </w:r>
            <w:r w:rsidR="00463ADE">
              <w:rPr>
                <w:webHidden/>
              </w:rPr>
              <w:fldChar w:fldCharType="end"/>
            </w:r>
          </w:hyperlink>
        </w:p>
        <w:p w:rsidR="00463ADE" w:rsidRDefault="00E432E6" w:rsidP="00463ADE">
          <w:pPr>
            <w:pStyle w:val="TOC1"/>
            <w:rPr>
              <w:rFonts w:asciiTheme="minorHAnsi" w:hAnsiTheme="minorHAnsi"/>
              <w:sz w:val="22"/>
              <w:szCs w:val="22"/>
            </w:rPr>
          </w:pPr>
          <w:hyperlink w:anchor="_Toc322579315" w:history="1">
            <w:r w:rsidR="00463ADE" w:rsidRPr="00265B5F">
              <w:rPr>
                <w:rStyle w:val="Hyperlink"/>
              </w:rPr>
              <w:t>Report No.5:</w:t>
            </w:r>
            <w:r w:rsidR="00463ADE">
              <w:rPr>
                <w:rFonts w:asciiTheme="minorHAnsi" w:hAnsiTheme="minorHAnsi"/>
                <w:sz w:val="22"/>
                <w:szCs w:val="22"/>
              </w:rPr>
              <w:tab/>
            </w:r>
            <w:r w:rsidR="00463ADE" w:rsidRPr="00265B5F">
              <w:rPr>
                <w:rStyle w:val="Hyperlink"/>
              </w:rPr>
              <w:t>Software Test Documentation</w:t>
            </w:r>
            <w:r w:rsidR="00463ADE">
              <w:rPr>
                <w:webHidden/>
              </w:rPr>
              <w:tab/>
            </w:r>
            <w:r w:rsidR="00463ADE">
              <w:rPr>
                <w:webHidden/>
              </w:rPr>
              <w:fldChar w:fldCharType="begin"/>
            </w:r>
            <w:r w:rsidR="00463ADE">
              <w:rPr>
                <w:webHidden/>
              </w:rPr>
              <w:instrText xml:space="preserve"> PAGEREF _Toc322579315 \h </w:instrText>
            </w:r>
            <w:r w:rsidR="00463ADE">
              <w:rPr>
                <w:webHidden/>
              </w:rPr>
            </w:r>
            <w:r w:rsidR="00463ADE">
              <w:rPr>
                <w:webHidden/>
              </w:rPr>
              <w:fldChar w:fldCharType="separate"/>
            </w:r>
            <w:r w:rsidR="00D55057">
              <w:rPr>
                <w:webHidden/>
              </w:rPr>
              <w:t>127</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16" w:history="1">
            <w:r w:rsidR="00463ADE" w:rsidRPr="00265B5F">
              <w:rPr>
                <w:rStyle w:val="Hyperlink"/>
              </w:rPr>
              <w:t>5.1.</w:t>
            </w:r>
            <w:r w:rsidR="00463ADE">
              <w:rPr>
                <w:rFonts w:asciiTheme="minorHAnsi" w:hAnsiTheme="minorHAnsi"/>
                <w:sz w:val="22"/>
                <w:szCs w:val="22"/>
              </w:rPr>
              <w:tab/>
            </w:r>
            <w:r w:rsidR="00463ADE" w:rsidRPr="00265B5F">
              <w:rPr>
                <w:rStyle w:val="Hyperlink"/>
              </w:rPr>
              <w:t>Introduction</w:t>
            </w:r>
            <w:r w:rsidR="00463ADE">
              <w:rPr>
                <w:webHidden/>
              </w:rPr>
              <w:tab/>
            </w:r>
            <w:r w:rsidR="00463ADE">
              <w:rPr>
                <w:webHidden/>
              </w:rPr>
              <w:fldChar w:fldCharType="begin"/>
            </w:r>
            <w:r w:rsidR="00463ADE">
              <w:rPr>
                <w:webHidden/>
              </w:rPr>
              <w:instrText xml:space="preserve"> PAGEREF _Toc322579316 \h </w:instrText>
            </w:r>
            <w:r w:rsidR="00463ADE">
              <w:rPr>
                <w:webHidden/>
              </w:rPr>
            </w:r>
            <w:r w:rsidR="00463ADE">
              <w:rPr>
                <w:webHidden/>
              </w:rPr>
              <w:fldChar w:fldCharType="separate"/>
            </w:r>
            <w:r w:rsidR="00D55057">
              <w:rPr>
                <w:webHidden/>
              </w:rPr>
              <w:t>127</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17" w:history="1">
            <w:r w:rsidR="00463ADE" w:rsidRPr="00265B5F">
              <w:rPr>
                <w:rStyle w:val="Hyperlink"/>
                <w:noProof/>
              </w:rPr>
              <w:t>5.1.1.</w:t>
            </w:r>
            <w:r w:rsidR="00463ADE">
              <w:rPr>
                <w:rFonts w:asciiTheme="minorHAnsi" w:eastAsiaTheme="minorEastAsia" w:hAnsiTheme="minorHAnsi" w:cstheme="minorBidi"/>
                <w:noProof/>
                <w:sz w:val="22"/>
              </w:rPr>
              <w:tab/>
            </w:r>
            <w:r w:rsidR="00463ADE" w:rsidRPr="00265B5F">
              <w:rPr>
                <w:rStyle w:val="Hyperlink"/>
                <w:noProof/>
              </w:rPr>
              <w:t>System Overview</w:t>
            </w:r>
            <w:r w:rsidR="00463ADE">
              <w:rPr>
                <w:noProof/>
                <w:webHidden/>
              </w:rPr>
              <w:tab/>
            </w:r>
            <w:r w:rsidR="00463ADE">
              <w:rPr>
                <w:noProof/>
                <w:webHidden/>
              </w:rPr>
              <w:fldChar w:fldCharType="begin"/>
            </w:r>
            <w:r w:rsidR="00463ADE">
              <w:rPr>
                <w:noProof/>
                <w:webHidden/>
              </w:rPr>
              <w:instrText xml:space="preserve"> PAGEREF _Toc322579317 \h </w:instrText>
            </w:r>
            <w:r w:rsidR="00463ADE">
              <w:rPr>
                <w:noProof/>
                <w:webHidden/>
              </w:rPr>
            </w:r>
            <w:r w:rsidR="00463ADE">
              <w:rPr>
                <w:noProof/>
                <w:webHidden/>
              </w:rPr>
              <w:fldChar w:fldCharType="separate"/>
            </w:r>
            <w:r w:rsidR="00D55057">
              <w:rPr>
                <w:noProof/>
                <w:webHidden/>
              </w:rPr>
              <w:t>127</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18" w:history="1">
            <w:r w:rsidR="00463ADE" w:rsidRPr="00265B5F">
              <w:rPr>
                <w:rStyle w:val="Hyperlink"/>
                <w:noProof/>
              </w:rPr>
              <w:t>5.1.2.</w:t>
            </w:r>
            <w:r w:rsidR="00463ADE">
              <w:rPr>
                <w:rFonts w:asciiTheme="minorHAnsi" w:eastAsiaTheme="minorEastAsia" w:hAnsiTheme="minorHAnsi" w:cstheme="minorBidi"/>
                <w:noProof/>
                <w:sz w:val="22"/>
              </w:rPr>
              <w:tab/>
            </w:r>
            <w:r w:rsidR="00463ADE" w:rsidRPr="00265B5F">
              <w:rPr>
                <w:rStyle w:val="Hyperlink"/>
                <w:noProof/>
              </w:rPr>
              <w:t>Test Approach</w:t>
            </w:r>
            <w:r w:rsidR="00463ADE">
              <w:rPr>
                <w:noProof/>
                <w:webHidden/>
              </w:rPr>
              <w:tab/>
            </w:r>
            <w:r w:rsidR="00463ADE">
              <w:rPr>
                <w:noProof/>
                <w:webHidden/>
              </w:rPr>
              <w:fldChar w:fldCharType="begin"/>
            </w:r>
            <w:r w:rsidR="00463ADE">
              <w:rPr>
                <w:noProof/>
                <w:webHidden/>
              </w:rPr>
              <w:instrText xml:space="preserve"> PAGEREF _Toc322579318 \h </w:instrText>
            </w:r>
            <w:r w:rsidR="00463ADE">
              <w:rPr>
                <w:noProof/>
                <w:webHidden/>
              </w:rPr>
            </w:r>
            <w:r w:rsidR="00463ADE">
              <w:rPr>
                <w:noProof/>
                <w:webHidden/>
              </w:rPr>
              <w:fldChar w:fldCharType="separate"/>
            </w:r>
            <w:r w:rsidR="00D55057">
              <w:rPr>
                <w:noProof/>
                <w:webHidden/>
              </w:rPr>
              <w:t>127</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19" w:history="1">
            <w:r w:rsidR="00463ADE" w:rsidRPr="00265B5F">
              <w:rPr>
                <w:rStyle w:val="Hyperlink"/>
              </w:rPr>
              <w:t>5.2.</w:t>
            </w:r>
            <w:r w:rsidR="00463ADE">
              <w:rPr>
                <w:rFonts w:asciiTheme="minorHAnsi" w:hAnsiTheme="minorHAnsi"/>
                <w:sz w:val="22"/>
                <w:szCs w:val="22"/>
              </w:rPr>
              <w:tab/>
            </w:r>
            <w:r w:rsidR="00463ADE" w:rsidRPr="00265B5F">
              <w:rPr>
                <w:rStyle w:val="Hyperlink"/>
              </w:rPr>
              <w:t>Test Plan</w:t>
            </w:r>
            <w:r w:rsidR="00463ADE">
              <w:rPr>
                <w:webHidden/>
              </w:rPr>
              <w:tab/>
            </w:r>
            <w:r w:rsidR="00463ADE">
              <w:rPr>
                <w:webHidden/>
              </w:rPr>
              <w:fldChar w:fldCharType="begin"/>
            </w:r>
            <w:r w:rsidR="00463ADE">
              <w:rPr>
                <w:webHidden/>
              </w:rPr>
              <w:instrText xml:space="preserve"> PAGEREF _Toc322579319 \h </w:instrText>
            </w:r>
            <w:r w:rsidR="00463ADE">
              <w:rPr>
                <w:webHidden/>
              </w:rPr>
            </w:r>
            <w:r w:rsidR="00463ADE">
              <w:rPr>
                <w:webHidden/>
              </w:rPr>
              <w:fldChar w:fldCharType="separate"/>
            </w:r>
            <w:r w:rsidR="00D55057">
              <w:rPr>
                <w:webHidden/>
              </w:rPr>
              <w:t>127</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20" w:history="1">
            <w:r w:rsidR="00463ADE" w:rsidRPr="00265B5F">
              <w:rPr>
                <w:rStyle w:val="Hyperlink"/>
                <w:noProof/>
              </w:rPr>
              <w:t>5.2.1.</w:t>
            </w:r>
            <w:r w:rsidR="00463ADE">
              <w:rPr>
                <w:rFonts w:asciiTheme="minorHAnsi" w:eastAsiaTheme="minorEastAsia" w:hAnsiTheme="minorHAnsi" w:cstheme="minorBidi"/>
                <w:noProof/>
                <w:sz w:val="22"/>
              </w:rPr>
              <w:tab/>
            </w:r>
            <w:r w:rsidR="00463ADE" w:rsidRPr="00265B5F">
              <w:rPr>
                <w:rStyle w:val="Hyperlink"/>
                <w:noProof/>
              </w:rPr>
              <w:t>Features to be tested</w:t>
            </w:r>
            <w:r w:rsidR="00463ADE">
              <w:rPr>
                <w:noProof/>
                <w:webHidden/>
              </w:rPr>
              <w:tab/>
            </w:r>
            <w:r w:rsidR="00463ADE">
              <w:rPr>
                <w:noProof/>
                <w:webHidden/>
              </w:rPr>
              <w:fldChar w:fldCharType="begin"/>
            </w:r>
            <w:r w:rsidR="00463ADE">
              <w:rPr>
                <w:noProof/>
                <w:webHidden/>
              </w:rPr>
              <w:instrText xml:space="preserve"> PAGEREF _Toc322579320 \h </w:instrText>
            </w:r>
            <w:r w:rsidR="00463ADE">
              <w:rPr>
                <w:noProof/>
                <w:webHidden/>
              </w:rPr>
            </w:r>
            <w:r w:rsidR="00463ADE">
              <w:rPr>
                <w:noProof/>
                <w:webHidden/>
              </w:rPr>
              <w:fldChar w:fldCharType="separate"/>
            </w:r>
            <w:r w:rsidR="00D55057">
              <w:rPr>
                <w:noProof/>
                <w:webHidden/>
              </w:rPr>
              <w:t>127</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21" w:history="1">
            <w:r w:rsidR="00463ADE" w:rsidRPr="00265B5F">
              <w:rPr>
                <w:rStyle w:val="Hyperlink"/>
                <w:noProof/>
              </w:rPr>
              <w:t>5.2.2.</w:t>
            </w:r>
            <w:r w:rsidR="00463ADE">
              <w:rPr>
                <w:rFonts w:asciiTheme="minorHAnsi" w:eastAsiaTheme="minorEastAsia" w:hAnsiTheme="minorHAnsi" w:cstheme="minorBidi"/>
                <w:noProof/>
                <w:sz w:val="22"/>
              </w:rPr>
              <w:tab/>
            </w:r>
            <w:r w:rsidR="00463ADE" w:rsidRPr="00265B5F">
              <w:rPr>
                <w:rStyle w:val="Hyperlink"/>
                <w:noProof/>
              </w:rPr>
              <w:t>Features not to be tested</w:t>
            </w:r>
            <w:r w:rsidR="00463ADE">
              <w:rPr>
                <w:noProof/>
                <w:webHidden/>
              </w:rPr>
              <w:tab/>
            </w:r>
            <w:r w:rsidR="00463ADE">
              <w:rPr>
                <w:noProof/>
                <w:webHidden/>
              </w:rPr>
              <w:fldChar w:fldCharType="begin"/>
            </w:r>
            <w:r w:rsidR="00463ADE">
              <w:rPr>
                <w:noProof/>
                <w:webHidden/>
              </w:rPr>
              <w:instrText xml:space="preserve"> PAGEREF _Toc322579321 \h </w:instrText>
            </w:r>
            <w:r w:rsidR="00463ADE">
              <w:rPr>
                <w:noProof/>
                <w:webHidden/>
              </w:rPr>
            </w:r>
            <w:r w:rsidR="00463ADE">
              <w:rPr>
                <w:noProof/>
                <w:webHidden/>
              </w:rPr>
              <w:fldChar w:fldCharType="separate"/>
            </w:r>
            <w:r w:rsidR="00D55057">
              <w:rPr>
                <w:noProof/>
                <w:webHidden/>
              </w:rPr>
              <w:t>127</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22" w:history="1">
            <w:r w:rsidR="00463ADE" w:rsidRPr="00265B5F">
              <w:rPr>
                <w:rStyle w:val="Hyperlink"/>
                <w:noProof/>
              </w:rPr>
              <w:t>5.2.3.</w:t>
            </w:r>
            <w:r w:rsidR="00463ADE">
              <w:rPr>
                <w:rFonts w:asciiTheme="minorHAnsi" w:eastAsiaTheme="minorEastAsia" w:hAnsiTheme="minorHAnsi" w:cstheme="minorBidi"/>
                <w:noProof/>
                <w:sz w:val="22"/>
              </w:rPr>
              <w:tab/>
            </w:r>
            <w:r w:rsidR="00463ADE" w:rsidRPr="00265B5F">
              <w:rPr>
                <w:rStyle w:val="Hyperlink"/>
                <w:noProof/>
              </w:rPr>
              <w:t>Testing Tools and Environment</w:t>
            </w:r>
            <w:r w:rsidR="00463ADE">
              <w:rPr>
                <w:noProof/>
                <w:webHidden/>
              </w:rPr>
              <w:tab/>
            </w:r>
            <w:r w:rsidR="00463ADE">
              <w:rPr>
                <w:noProof/>
                <w:webHidden/>
              </w:rPr>
              <w:fldChar w:fldCharType="begin"/>
            </w:r>
            <w:r w:rsidR="00463ADE">
              <w:rPr>
                <w:noProof/>
                <w:webHidden/>
              </w:rPr>
              <w:instrText xml:space="preserve"> PAGEREF _Toc322579322 \h </w:instrText>
            </w:r>
            <w:r w:rsidR="00463ADE">
              <w:rPr>
                <w:noProof/>
                <w:webHidden/>
              </w:rPr>
            </w:r>
            <w:r w:rsidR="00463ADE">
              <w:rPr>
                <w:noProof/>
                <w:webHidden/>
              </w:rPr>
              <w:fldChar w:fldCharType="separate"/>
            </w:r>
            <w:r w:rsidR="00D55057">
              <w:rPr>
                <w:noProof/>
                <w:webHidden/>
              </w:rPr>
              <w:t>127</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23" w:history="1">
            <w:r w:rsidR="00463ADE" w:rsidRPr="00265B5F">
              <w:rPr>
                <w:rStyle w:val="Hyperlink"/>
              </w:rPr>
              <w:t>5.3.</w:t>
            </w:r>
            <w:r w:rsidR="00463ADE">
              <w:rPr>
                <w:rFonts w:asciiTheme="minorHAnsi" w:hAnsiTheme="minorHAnsi"/>
                <w:sz w:val="22"/>
                <w:szCs w:val="22"/>
              </w:rPr>
              <w:tab/>
            </w:r>
            <w:r w:rsidR="00463ADE" w:rsidRPr="00265B5F">
              <w:rPr>
                <w:rStyle w:val="Hyperlink"/>
              </w:rPr>
              <w:t>Test Cases</w:t>
            </w:r>
            <w:r w:rsidR="00463ADE">
              <w:rPr>
                <w:webHidden/>
              </w:rPr>
              <w:tab/>
            </w:r>
            <w:r w:rsidR="00463ADE">
              <w:rPr>
                <w:webHidden/>
              </w:rPr>
              <w:fldChar w:fldCharType="begin"/>
            </w:r>
            <w:r w:rsidR="00463ADE">
              <w:rPr>
                <w:webHidden/>
              </w:rPr>
              <w:instrText xml:space="preserve"> PAGEREF _Toc322579323 \h </w:instrText>
            </w:r>
            <w:r w:rsidR="00463ADE">
              <w:rPr>
                <w:webHidden/>
              </w:rPr>
            </w:r>
            <w:r w:rsidR="00463ADE">
              <w:rPr>
                <w:webHidden/>
              </w:rPr>
              <w:fldChar w:fldCharType="separate"/>
            </w:r>
            <w:r w:rsidR="00D55057">
              <w:rPr>
                <w:webHidden/>
              </w:rPr>
              <w:t>127</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24" w:history="1">
            <w:r w:rsidR="00463ADE" w:rsidRPr="00265B5F">
              <w:rPr>
                <w:rStyle w:val="Hyperlink"/>
                <w:iCs/>
                <w:noProof/>
              </w:rPr>
              <w:t>5.3.1.</w:t>
            </w:r>
            <w:r w:rsidR="00463ADE">
              <w:rPr>
                <w:rFonts w:asciiTheme="minorHAnsi" w:eastAsiaTheme="minorEastAsia" w:hAnsiTheme="minorHAnsi" w:cstheme="minorBidi"/>
                <w:noProof/>
                <w:sz w:val="22"/>
              </w:rPr>
              <w:tab/>
            </w:r>
            <w:r w:rsidR="00463ADE" w:rsidRPr="00265B5F">
              <w:rPr>
                <w:rStyle w:val="Hyperlink"/>
                <w:noProof/>
              </w:rPr>
              <w:t>Case 1: Insert Author</w:t>
            </w:r>
            <w:r w:rsidR="00463ADE">
              <w:rPr>
                <w:noProof/>
                <w:webHidden/>
              </w:rPr>
              <w:tab/>
            </w:r>
            <w:r w:rsidR="00463ADE">
              <w:rPr>
                <w:noProof/>
                <w:webHidden/>
              </w:rPr>
              <w:fldChar w:fldCharType="begin"/>
            </w:r>
            <w:r w:rsidR="00463ADE">
              <w:rPr>
                <w:noProof/>
                <w:webHidden/>
              </w:rPr>
              <w:instrText xml:space="preserve"> PAGEREF _Toc322579324 \h </w:instrText>
            </w:r>
            <w:r w:rsidR="00463ADE">
              <w:rPr>
                <w:noProof/>
                <w:webHidden/>
              </w:rPr>
            </w:r>
            <w:r w:rsidR="00463ADE">
              <w:rPr>
                <w:noProof/>
                <w:webHidden/>
              </w:rPr>
              <w:fldChar w:fldCharType="separate"/>
            </w:r>
            <w:r w:rsidR="00D55057">
              <w:rPr>
                <w:noProof/>
                <w:webHidden/>
              </w:rPr>
              <w:t>128</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25" w:history="1">
            <w:r w:rsidR="00463ADE" w:rsidRPr="00265B5F">
              <w:rPr>
                <w:rStyle w:val="Hyperlink"/>
                <w:iCs/>
                <w:noProof/>
              </w:rPr>
              <w:t>5.3.2.</w:t>
            </w:r>
            <w:r w:rsidR="00463ADE">
              <w:rPr>
                <w:rFonts w:asciiTheme="minorHAnsi" w:eastAsiaTheme="minorEastAsia" w:hAnsiTheme="minorHAnsi" w:cstheme="minorBidi"/>
                <w:noProof/>
                <w:sz w:val="22"/>
              </w:rPr>
              <w:tab/>
            </w:r>
            <w:r w:rsidR="00463ADE" w:rsidRPr="00265B5F">
              <w:rPr>
                <w:rStyle w:val="Hyperlink"/>
                <w:noProof/>
              </w:rPr>
              <w:t>Case 2: Edit Author</w:t>
            </w:r>
            <w:r w:rsidR="00463ADE">
              <w:rPr>
                <w:noProof/>
                <w:webHidden/>
              </w:rPr>
              <w:tab/>
            </w:r>
            <w:r w:rsidR="00463ADE">
              <w:rPr>
                <w:noProof/>
                <w:webHidden/>
              </w:rPr>
              <w:fldChar w:fldCharType="begin"/>
            </w:r>
            <w:r w:rsidR="00463ADE">
              <w:rPr>
                <w:noProof/>
                <w:webHidden/>
              </w:rPr>
              <w:instrText xml:space="preserve"> PAGEREF _Toc322579325 \h </w:instrText>
            </w:r>
            <w:r w:rsidR="00463ADE">
              <w:rPr>
                <w:noProof/>
                <w:webHidden/>
              </w:rPr>
            </w:r>
            <w:r w:rsidR="00463ADE">
              <w:rPr>
                <w:noProof/>
                <w:webHidden/>
              </w:rPr>
              <w:fldChar w:fldCharType="separate"/>
            </w:r>
            <w:r w:rsidR="00D55057">
              <w:rPr>
                <w:noProof/>
                <w:webHidden/>
              </w:rPr>
              <w:t>129</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26" w:history="1">
            <w:r w:rsidR="00463ADE" w:rsidRPr="00265B5F">
              <w:rPr>
                <w:rStyle w:val="Hyperlink"/>
                <w:iCs/>
                <w:noProof/>
              </w:rPr>
              <w:t>5.3.3.</w:t>
            </w:r>
            <w:r w:rsidR="00463ADE">
              <w:rPr>
                <w:rFonts w:asciiTheme="minorHAnsi" w:eastAsiaTheme="minorEastAsia" w:hAnsiTheme="minorHAnsi" w:cstheme="minorBidi"/>
                <w:noProof/>
                <w:sz w:val="22"/>
              </w:rPr>
              <w:tab/>
            </w:r>
            <w:r w:rsidR="00463ADE" w:rsidRPr="00265B5F">
              <w:rPr>
                <w:rStyle w:val="Hyperlink"/>
                <w:noProof/>
              </w:rPr>
              <w:t>Case 3: Insert Category</w:t>
            </w:r>
            <w:r w:rsidR="00463ADE">
              <w:rPr>
                <w:noProof/>
                <w:webHidden/>
              </w:rPr>
              <w:tab/>
            </w:r>
            <w:r w:rsidR="00463ADE">
              <w:rPr>
                <w:noProof/>
                <w:webHidden/>
              </w:rPr>
              <w:fldChar w:fldCharType="begin"/>
            </w:r>
            <w:r w:rsidR="00463ADE">
              <w:rPr>
                <w:noProof/>
                <w:webHidden/>
              </w:rPr>
              <w:instrText xml:space="preserve"> PAGEREF _Toc322579326 \h </w:instrText>
            </w:r>
            <w:r w:rsidR="00463ADE">
              <w:rPr>
                <w:noProof/>
                <w:webHidden/>
              </w:rPr>
            </w:r>
            <w:r w:rsidR="00463ADE">
              <w:rPr>
                <w:noProof/>
                <w:webHidden/>
              </w:rPr>
              <w:fldChar w:fldCharType="separate"/>
            </w:r>
            <w:r w:rsidR="00D55057">
              <w:rPr>
                <w:noProof/>
                <w:webHidden/>
              </w:rPr>
              <w:t>131</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27" w:history="1">
            <w:r w:rsidR="00463ADE" w:rsidRPr="00265B5F">
              <w:rPr>
                <w:rStyle w:val="Hyperlink"/>
                <w:iCs/>
                <w:noProof/>
              </w:rPr>
              <w:t>5.3.4.</w:t>
            </w:r>
            <w:r w:rsidR="00463ADE">
              <w:rPr>
                <w:rFonts w:asciiTheme="minorHAnsi" w:eastAsiaTheme="minorEastAsia" w:hAnsiTheme="minorHAnsi" w:cstheme="minorBidi"/>
                <w:noProof/>
                <w:sz w:val="22"/>
              </w:rPr>
              <w:tab/>
            </w:r>
            <w:r w:rsidR="00463ADE" w:rsidRPr="00265B5F">
              <w:rPr>
                <w:rStyle w:val="Hyperlink"/>
                <w:noProof/>
              </w:rPr>
              <w:t>Case 4: Edit Category</w:t>
            </w:r>
            <w:r w:rsidR="00463ADE">
              <w:rPr>
                <w:noProof/>
                <w:webHidden/>
              </w:rPr>
              <w:tab/>
            </w:r>
            <w:r w:rsidR="00463ADE">
              <w:rPr>
                <w:noProof/>
                <w:webHidden/>
              </w:rPr>
              <w:fldChar w:fldCharType="begin"/>
            </w:r>
            <w:r w:rsidR="00463ADE">
              <w:rPr>
                <w:noProof/>
                <w:webHidden/>
              </w:rPr>
              <w:instrText xml:space="preserve"> PAGEREF _Toc322579327 \h </w:instrText>
            </w:r>
            <w:r w:rsidR="00463ADE">
              <w:rPr>
                <w:noProof/>
                <w:webHidden/>
              </w:rPr>
            </w:r>
            <w:r w:rsidR="00463ADE">
              <w:rPr>
                <w:noProof/>
                <w:webHidden/>
              </w:rPr>
              <w:fldChar w:fldCharType="separate"/>
            </w:r>
            <w:r w:rsidR="00D55057">
              <w:rPr>
                <w:noProof/>
                <w:webHidden/>
              </w:rPr>
              <w:t>132</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28" w:history="1">
            <w:r w:rsidR="00463ADE" w:rsidRPr="00265B5F">
              <w:rPr>
                <w:rStyle w:val="Hyperlink"/>
                <w:iCs/>
                <w:noProof/>
              </w:rPr>
              <w:t>5.3.5.</w:t>
            </w:r>
            <w:r w:rsidR="00463ADE">
              <w:rPr>
                <w:rFonts w:asciiTheme="minorHAnsi" w:eastAsiaTheme="minorEastAsia" w:hAnsiTheme="minorHAnsi" w:cstheme="minorBidi"/>
                <w:noProof/>
                <w:sz w:val="22"/>
              </w:rPr>
              <w:tab/>
            </w:r>
            <w:r w:rsidR="00463ADE" w:rsidRPr="00265B5F">
              <w:rPr>
                <w:rStyle w:val="Hyperlink"/>
                <w:noProof/>
              </w:rPr>
              <w:t>Case 5: Insert Publisher</w:t>
            </w:r>
            <w:r w:rsidR="00463ADE">
              <w:rPr>
                <w:noProof/>
                <w:webHidden/>
              </w:rPr>
              <w:tab/>
            </w:r>
            <w:r w:rsidR="00463ADE">
              <w:rPr>
                <w:noProof/>
                <w:webHidden/>
              </w:rPr>
              <w:fldChar w:fldCharType="begin"/>
            </w:r>
            <w:r w:rsidR="00463ADE">
              <w:rPr>
                <w:noProof/>
                <w:webHidden/>
              </w:rPr>
              <w:instrText xml:space="preserve"> PAGEREF _Toc322579328 \h </w:instrText>
            </w:r>
            <w:r w:rsidR="00463ADE">
              <w:rPr>
                <w:noProof/>
                <w:webHidden/>
              </w:rPr>
            </w:r>
            <w:r w:rsidR="00463ADE">
              <w:rPr>
                <w:noProof/>
                <w:webHidden/>
              </w:rPr>
              <w:fldChar w:fldCharType="separate"/>
            </w:r>
            <w:r w:rsidR="00D55057">
              <w:rPr>
                <w:noProof/>
                <w:webHidden/>
              </w:rPr>
              <w:t>134</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29" w:history="1">
            <w:r w:rsidR="00463ADE" w:rsidRPr="00265B5F">
              <w:rPr>
                <w:rStyle w:val="Hyperlink"/>
                <w:iCs/>
                <w:noProof/>
              </w:rPr>
              <w:t>5.3.6.</w:t>
            </w:r>
            <w:r w:rsidR="00463ADE">
              <w:rPr>
                <w:rFonts w:asciiTheme="minorHAnsi" w:eastAsiaTheme="minorEastAsia" w:hAnsiTheme="minorHAnsi" w:cstheme="minorBidi"/>
                <w:noProof/>
                <w:sz w:val="22"/>
              </w:rPr>
              <w:tab/>
            </w:r>
            <w:r w:rsidR="00463ADE" w:rsidRPr="00265B5F">
              <w:rPr>
                <w:rStyle w:val="Hyperlink"/>
                <w:noProof/>
              </w:rPr>
              <w:t>Case 6: Edit Publisher</w:t>
            </w:r>
            <w:r w:rsidR="00463ADE">
              <w:rPr>
                <w:noProof/>
                <w:webHidden/>
              </w:rPr>
              <w:tab/>
            </w:r>
            <w:r w:rsidR="00463ADE">
              <w:rPr>
                <w:noProof/>
                <w:webHidden/>
              </w:rPr>
              <w:fldChar w:fldCharType="begin"/>
            </w:r>
            <w:r w:rsidR="00463ADE">
              <w:rPr>
                <w:noProof/>
                <w:webHidden/>
              </w:rPr>
              <w:instrText xml:space="preserve"> PAGEREF _Toc322579329 \h </w:instrText>
            </w:r>
            <w:r w:rsidR="00463ADE">
              <w:rPr>
                <w:noProof/>
                <w:webHidden/>
              </w:rPr>
            </w:r>
            <w:r w:rsidR="00463ADE">
              <w:rPr>
                <w:noProof/>
                <w:webHidden/>
              </w:rPr>
              <w:fldChar w:fldCharType="separate"/>
            </w:r>
            <w:r w:rsidR="00D55057">
              <w:rPr>
                <w:noProof/>
                <w:webHidden/>
              </w:rPr>
              <w:t>135</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30" w:history="1">
            <w:r w:rsidR="00463ADE" w:rsidRPr="00265B5F">
              <w:rPr>
                <w:rStyle w:val="Hyperlink"/>
                <w:iCs/>
                <w:noProof/>
              </w:rPr>
              <w:t>5.3.7.</w:t>
            </w:r>
            <w:r w:rsidR="00463ADE">
              <w:rPr>
                <w:rFonts w:asciiTheme="minorHAnsi" w:eastAsiaTheme="minorEastAsia" w:hAnsiTheme="minorHAnsi" w:cstheme="minorBidi"/>
                <w:noProof/>
                <w:sz w:val="22"/>
              </w:rPr>
              <w:tab/>
            </w:r>
            <w:r w:rsidR="00463ADE" w:rsidRPr="00265B5F">
              <w:rPr>
                <w:rStyle w:val="Hyperlink"/>
                <w:noProof/>
              </w:rPr>
              <w:t>Case 7: Insert Catalogue</w:t>
            </w:r>
            <w:r w:rsidR="00463ADE">
              <w:rPr>
                <w:noProof/>
                <w:webHidden/>
              </w:rPr>
              <w:tab/>
            </w:r>
            <w:r w:rsidR="00463ADE">
              <w:rPr>
                <w:noProof/>
                <w:webHidden/>
              </w:rPr>
              <w:fldChar w:fldCharType="begin"/>
            </w:r>
            <w:r w:rsidR="00463ADE">
              <w:rPr>
                <w:noProof/>
                <w:webHidden/>
              </w:rPr>
              <w:instrText xml:space="preserve"> PAGEREF _Toc322579330 \h </w:instrText>
            </w:r>
            <w:r w:rsidR="00463ADE">
              <w:rPr>
                <w:noProof/>
                <w:webHidden/>
              </w:rPr>
            </w:r>
            <w:r w:rsidR="00463ADE">
              <w:rPr>
                <w:noProof/>
                <w:webHidden/>
              </w:rPr>
              <w:fldChar w:fldCharType="separate"/>
            </w:r>
            <w:r w:rsidR="00D55057">
              <w:rPr>
                <w:noProof/>
                <w:webHidden/>
              </w:rPr>
              <w:t>137</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31" w:history="1">
            <w:r w:rsidR="00463ADE" w:rsidRPr="00265B5F">
              <w:rPr>
                <w:rStyle w:val="Hyperlink"/>
                <w:iCs/>
                <w:noProof/>
              </w:rPr>
              <w:t>5.3.8.</w:t>
            </w:r>
            <w:r w:rsidR="00463ADE">
              <w:rPr>
                <w:rFonts w:asciiTheme="minorHAnsi" w:eastAsiaTheme="minorEastAsia" w:hAnsiTheme="minorHAnsi" w:cstheme="minorBidi"/>
                <w:noProof/>
                <w:sz w:val="22"/>
              </w:rPr>
              <w:tab/>
            </w:r>
            <w:r w:rsidR="00463ADE" w:rsidRPr="00265B5F">
              <w:rPr>
                <w:rStyle w:val="Hyperlink"/>
                <w:noProof/>
              </w:rPr>
              <w:t>Case 8: Edit Catalogue</w:t>
            </w:r>
            <w:r w:rsidR="00463ADE">
              <w:rPr>
                <w:noProof/>
                <w:webHidden/>
              </w:rPr>
              <w:tab/>
            </w:r>
            <w:r w:rsidR="00463ADE">
              <w:rPr>
                <w:noProof/>
                <w:webHidden/>
              </w:rPr>
              <w:fldChar w:fldCharType="begin"/>
            </w:r>
            <w:r w:rsidR="00463ADE">
              <w:rPr>
                <w:noProof/>
                <w:webHidden/>
              </w:rPr>
              <w:instrText xml:space="preserve"> PAGEREF _Toc322579331 \h </w:instrText>
            </w:r>
            <w:r w:rsidR="00463ADE">
              <w:rPr>
                <w:noProof/>
                <w:webHidden/>
              </w:rPr>
            </w:r>
            <w:r w:rsidR="00463ADE">
              <w:rPr>
                <w:noProof/>
                <w:webHidden/>
              </w:rPr>
              <w:fldChar w:fldCharType="separate"/>
            </w:r>
            <w:r w:rsidR="00D55057">
              <w:rPr>
                <w:noProof/>
                <w:webHidden/>
              </w:rPr>
              <w:t>139</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32" w:history="1">
            <w:r w:rsidR="00463ADE" w:rsidRPr="00265B5F">
              <w:rPr>
                <w:rStyle w:val="Hyperlink"/>
                <w:iCs/>
                <w:noProof/>
              </w:rPr>
              <w:t>5.3.9.</w:t>
            </w:r>
            <w:r w:rsidR="00463ADE">
              <w:rPr>
                <w:rFonts w:asciiTheme="minorHAnsi" w:eastAsiaTheme="minorEastAsia" w:hAnsiTheme="minorHAnsi" w:cstheme="minorBidi"/>
                <w:noProof/>
                <w:sz w:val="22"/>
              </w:rPr>
              <w:tab/>
            </w:r>
            <w:r w:rsidR="00463ADE" w:rsidRPr="00265B5F">
              <w:rPr>
                <w:rStyle w:val="Hyperlink"/>
                <w:noProof/>
              </w:rPr>
              <w:t>Case 9: Insert Copy</w:t>
            </w:r>
            <w:r w:rsidR="00463ADE">
              <w:rPr>
                <w:noProof/>
                <w:webHidden/>
              </w:rPr>
              <w:tab/>
            </w:r>
            <w:r w:rsidR="00463ADE">
              <w:rPr>
                <w:noProof/>
                <w:webHidden/>
              </w:rPr>
              <w:fldChar w:fldCharType="begin"/>
            </w:r>
            <w:r w:rsidR="00463ADE">
              <w:rPr>
                <w:noProof/>
                <w:webHidden/>
              </w:rPr>
              <w:instrText xml:space="preserve"> PAGEREF _Toc322579332 \h </w:instrText>
            </w:r>
            <w:r w:rsidR="00463ADE">
              <w:rPr>
                <w:noProof/>
                <w:webHidden/>
              </w:rPr>
            </w:r>
            <w:r w:rsidR="00463ADE">
              <w:rPr>
                <w:noProof/>
                <w:webHidden/>
              </w:rPr>
              <w:fldChar w:fldCharType="separate"/>
            </w:r>
            <w:r w:rsidR="00D55057">
              <w:rPr>
                <w:noProof/>
                <w:webHidden/>
              </w:rPr>
              <w:t>141</w:t>
            </w:r>
            <w:r w:rsidR="00463ADE">
              <w:rPr>
                <w:noProof/>
                <w:webHidden/>
              </w:rPr>
              <w:fldChar w:fldCharType="end"/>
            </w:r>
          </w:hyperlink>
        </w:p>
        <w:p w:rsidR="00463ADE" w:rsidRDefault="00E432E6" w:rsidP="00463ADE">
          <w:pPr>
            <w:pStyle w:val="TOC3"/>
            <w:tabs>
              <w:tab w:val="left" w:pos="1540"/>
              <w:tab w:val="right" w:leader="dot" w:pos="8505"/>
            </w:tabs>
            <w:rPr>
              <w:rFonts w:asciiTheme="minorHAnsi" w:eastAsiaTheme="minorEastAsia" w:hAnsiTheme="minorHAnsi" w:cstheme="minorBidi"/>
              <w:noProof/>
              <w:sz w:val="22"/>
            </w:rPr>
          </w:pPr>
          <w:hyperlink w:anchor="_Toc322579333" w:history="1">
            <w:r w:rsidR="00463ADE" w:rsidRPr="00265B5F">
              <w:rPr>
                <w:rStyle w:val="Hyperlink"/>
                <w:iCs/>
                <w:noProof/>
              </w:rPr>
              <w:t>5.3.10.</w:t>
            </w:r>
            <w:r w:rsidR="00463ADE">
              <w:rPr>
                <w:rFonts w:asciiTheme="minorHAnsi" w:eastAsiaTheme="minorEastAsia" w:hAnsiTheme="minorHAnsi" w:cstheme="minorBidi"/>
                <w:noProof/>
                <w:sz w:val="22"/>
              </w:rPr>
              <w:tab/>
            </w:r>
            <w:r w:rsidR="00463ADE" w:rsidRPr="00265B5F">
              <w:rPr>
                <w:rStyle w:val="Hyperlink"/>
                <w:noProof/>
              </w:rPr>
              <w:t>Case 10: Delete Copy</w:t>
            </w:r>
            <w:r w:rsidR="00463ADE">
              <w:rPr>
                <w:noProof/>
                <w:webHidden/>
              </w:rPr>
              <w:tab/>
            </w:r>
            <w:r w:rsidR="00463ADE">
              <w:rPr>
                <w:noProof/>
                <w:webHidden/>
              </w:rPr>
              <w:fldChar w:fldCharType="begin"/>
            </w:r>
            <w:r w:rsidR="00463ADE">
              <w:rPr>
                <w:noProof/>
                <w:webHidden/>
              </w:rPr>
              <w:instrText xml:space="preserve"> PAGEREF _Toc322579333 \h </w:instrText>
            </w:r>
            <w:r w:rsidR="00463ADE">
              <w:rPr>
                <w:noProof/>
                <w:webHidden/>
              </w:rPr>
            </w:r>
            <w:r w:rsidR="00463ADE">
              <w:rPr>
                <w:noProof/>
                <w:webHidden/>
              </w:rPr>
              <w:fldChar w:fldCharType="separate"/>
            </w:r>
            <w:r w:rsidR="00D55057">
              <w:rPr>
                <w:noProof/>
                <w:webHidden/>
              </w:rPr>
              <w:t>142</w:t>
            </w:r>
            <w:r w:rsidR="00463ADE">
              <w:rPr>
                <w:noProof/>
                <w:webHidden/>
              </w:rPr>
              <w:fldChar w:fldCharType="end"/>
            </w:r>
          </w:hyperlink>
        </w:p>
        <w:p w:rsidR="00463ADE" w:rsidRDefault="00E432E6" w:rsidP="00463ADE">
          <w:pPr>
            <w:pStyle w:val="TOC3"/>
            <w:tabs>
              <w:tab w:val="left" w:pos="1540"/>
              <w:tab w:val="right" w:leader="dot" w:pos="8505"/>
            </w:tabs>
            <w:rPr>
              <w:rFonts w:asciiTheme="minorHAnsi" w:eastAsiaTheme="minorEastAsia" w:hAnsiTheme="minorHAnsi" w:cstheme="minorBidi"/>
              <w:noProof/>
              <w:sz w:val="22"/>
            </w:rPr>
          </w:pPr>
          <w:hyperlink w:anchor="_Toc322579334" w:history="1">
            <w:r w:rsidR="00463ADE" w:rsidRPr="00265B5F">
              <w:rPr>
                <w:rStyle w:val="Hyperlink"/>
                <w:iCs/>
                <w:noProof/>
              </w:rPr>
              <w:t>5.3.11.</w:t>
            </w:r>
            <w:r w:rsidR="00463ADE">
              <w:rPr>
                <w:rFonts w:asciiTheme="minorHAnsi" w:eastAsiaTheme="minorEastAsia" w:hAnsiTheme="minorHAnsi" w:cstheme="minorBidi"/>
                <w:noProof/>
                <w:sz w:val="22"/>
              </w:rPr>
              <w:tab/>
            </w:r>
            <w:r w:rsidR="00463ADE" w:rsidRPr="00265B5F">
              <w:rPr>
                <w:rStyle w:val="Hyperlink"/>
                <w:noProof/>
              </w:rPr>
              <w:t>Case 11: Insert Rental</w:t>
            </w:r>
            <w:r w:rsidR="00463ADE">
              <w:rPr>
                <w:noProof/>
                <w:webHidden/>
              </w:rPr>
              <w:tab/>
            </w:r>
            <w:r w:rsidR="00463ADE">
              <w:rPr>
                <w:noProof/>
                <w:webHidden/>
              </w:rPr>
              <w:fldChar w:fldCharType="begin"/>
            </w:r>
            <w:r w:rsidR="00463ADE">
              <w:rPr>
                <w:noProof/>
                <w:webHidden/>
              </w:rPr>
              <w:instrText xml:space="preserve"> PAGEREF _Toc322579334 \h </w:instrText>
            </w:r>
            <w:r w:rsidR="00463ADE">
              <w:rPr>
                <w:noProof/>
                <w:webHidden/>
              </w:rPr>
            </w:r>
            <w:r w:rsidR="00463ADE">
              <w:rPr>
                <w:noProof/>
                <w:webHidden/>
              </w:rPr>
              <w:fldChar w:fldCharType="separate"/>
            </w:r>
            <w:r w:rsidR="00D55057">
              <w:rPr>
                <w:noProof/>
                <w:webHidden/>
              </w:rPr>
              <w:t>143</w:t>
            </w:r>
            <w:r w:rsidR="00463ADE">
              <w:rPr>
                <w:noProof/>
                <w:webHidden/>
              </w:rPr>
              <w:fldChar w:fldCharType="end"/>
            </w:r>
          </w:hyperlink>
        </w:p>
        <w:p w:rsidR="00463ADE" w:rsidRDefault="00E432E6" w:rsidP="00463ADE">
          <w:pPr>
            <w:pStyle w:val="TOC3"/>
            <w:tabs>
              <w:tab w:val="left" w:pos="1540"/>
              <w:tab w:val="right" w:leader="dot" w:pos="8505"/>
            </w:tabs>
            <w:rPr>
              <w:rFonts w:asciiTheme="minorHAnsi" w:eastAsiaTheme="minorEastAsia" w:hAnsiTheme="minorHAnsi" w:cstheme="minorBidi"/>
              <w:noProof/>
              <w:sz w:val="22"/>
            </w:rPr>
          </w:pPr>
          <w:hyperlink w:anchor="_Toc322579335" w:history="1">
            <w:r w:rsidR="00463ADE" w:rsidRPr="00265B5F">
              <w:rPr>
                <w:rStyle w:val="Hyperlink"/>
                <w:iCs/>
                <w:noProof/>
              </w:rPr>
              <w:t>5.3.12.</w:t>
            </w:r>
            <w:r w:rsidR="00463ADE">
              <w:rPr>
                <w:rFonts w:asciiTheme="minorHAnsi" w:eastAsiaTheme="minorEastAsia" w:hAnsiTheme="minorHAnsi" w:cstheme="minorBidi"/>
                <w:noProof/>
                <w:sz w:val="22"/>
              </w:rPr>
              <w:tab/>
            </w:r>
            <w:r w:rsidR="00463ADE" w:rsidRPr="00265B5F">
              <w:rPr>
                <w:rStyle w:val="Hyperlink"/>
                <w:noProof/>
              </w:rPr>
              <w:t>Case 12: Expand Rental</w:t>
            </w:r>
            <w:r w:rsidR="00463ADE">
              <w:rPr>
                <w:noProof/>
                <w:webHidden/>
              </w:rPr>
              <w:tab/>
            </w:r>
            <w:r w:rsidR="00463ADE">
              <w:rPr>
                <w:noProof/>
                <w:webHidden/>
              </w:rPr>
              <w:fldChar w:fldCharType="begin"/>
            </w:r>
            <w:r w:rsidR="00463ADE">
              <w:rPr>
                <w:noProof/>
                <w:webHidden/>
              </w:rPr>
              <w:instrText xml:space="preserve"> PAGEREF _Toc322579335 \h </w:instrText>
            </w:r>
            <w:r w:rsidR="00463ADE">
              <w:rPr>
                <w:noProof/>
                <w:webHidden/>
              </w:rPr>
            </w:r>
            <w:r w:rsidR="00463ADE">
              <w:rPr>
                <w:noProof/>
                <w:webHidden/>
              </w:rPr>
              <w:fldChar w:fldCharType="separate"/>
            </w:r>
            <w:r w:rsidR="00D55057">
              <w:rPr>
                <w:noProof/>
                <w:webHidden/>
              </w:rPr>
              <w:t>144</w:t>
            </w:r>
            <w:r w:rsidR="00463ADE">
              <w:rPr>
                <w:noProof/>
                <w:webHidden/>
              </w:rPr>
              <w:fldChar w:fldCharType="end"/>
            </w:r>
          </w:hyperlink>
        </w:p>
        <w:p w:rsidR="00463ADE" w:rsidRDefault="00E432E6" w:rsidP="00463ADE">
          <w:pPr>
            <w:pStyle w:val="TOC3"/>
            <w:tabs>
              <w:tab w:val="left" w:pos="1540"/>
              <w:tab w:val="right" w:leader="dot" w:pos="8505"/>
            </w:tabs>
            <w:rPr>
              <w:rFonts w:asciiTheme="minorHAnsi" w:eastAsiaTheme="minorEastAsia" w:hAnsiTheme="minorHAnsi" w:cstheme="minorBidi"/>
              <w:noProof/>
              <w:sz w:val="22"/>
            </w:rPr>
          </w:pPr>
          <w:hyperlink w:anchor="_Toc322579336" w:history="1">
            <w:r w:rsidR="00463ADE" w:rsidRPr="00265B5F">
              <w:rPr>
                <w:rStyle w:val="Hyperlink"/>
                <w:iCs/>
                <w:noProof/>
              </w:rPr>
              <w:t>5.3.13.</w:t>
            </w:r>
            <w:r w:rsidR="00463ADE">
              <w:rPr>
                <w:rFonts w:asciiTheme="minorHAnsi" w:eastAsiaTheme="minorEastAsia" w:hAnsiTheme="minorHAnsi" w:cstheme="minorBidi"/>
                <w:noProof/>
                <w:sz w:val="22"/>
              </w:rPr>
              <w:tab/>
            </w:r>
            <w:r w:rsidR="00463ADE" w:rsidRPr="00265B5F">
              <w:rPr>
                <w:rStyle w:val="Hyperlink"/>
                <w:noProof/>
              </w:rPr>
              <w:t>Case 13: Finish Rental</w:t>
            </w:r>
            <w:r w:rsidR="00463ADE">
              <w:rPr>
                <w:noProof/>
                <w:webHidden/>
              </w:rPr>
              <w:tab/>
            </w:r>
            <w:r w:rsidR="00463ADE">
              <w:rPr>
                <w:noProof/>
                <w:webHidden/>
              </w:rPr>
              <w:fldChar w:fldCharType="begin"/>
            </w:r>
            <w:r w:rsidR="00463ADE">
              <w:rPr>
                <w:noProof/>
                <w:webHidden/>
              </w:rPr>
              <w:instrText xml:space="preserve"> PAGEREF _Toc322579336 \h </w:instrText>
            </w:r>
            <w:r w:rsidR="00463ADE">
              <w:rPr>
                <w:noProof/>
                <w:webHidden/>
              </w:rPr>
            </w:r>
            <w:r w:rsidR="00463ADE">
              <w:rPr>
                <w:noProof/>
                <w:webHidden/>
              </w:rPr>
              <w:fldChar w:fldCharType="separate"/>
            </w:r>
            <w:r w:rsidR="00D55057">
              <w:rPr>
                <w:noProof/>
                <w:webHidden/>
              </w:rPr>
              <w:t>145</w:t>
            </w:r>
            <w:r w:rsidR="00463ADE">
              <w:rPr>
                <w:noProof/>
                <w:webHidden/>
              </w:rPr>
              <w:fldChar w:fldCharType="end"/>
            </w:r>
          </w:hyperlink>
        </w:p>
        <w:p w:rsidR="00463ADE" w:rsidRDefault="00E432E6" w:rsidP="00463ADE">
          <w:pPr>
            <w:pStyle w:val="TOC3"/>
            <w:tabs>
              <w:tab w:val="left" w:pos="1540"/>
              <w:tab w:val="right" w:leader="dot" w:pos="8505"/>
            </w:tabs>
            <w:rPr>
              <w:rFonts w:asciiTheme="minorHAnsi" w:eastAsiaTheme="minorEastAsia" w:hAnsiTheme="minorHAnsi" w:cstheme="minorBidi"/>
              <w:noProof/>
              <w:sz w:val="22"/>
            </w:rPr>
          </w:pPr>
          <w:hyperlink w:anchor="_Toc322579337" w:history="1">
            <w:r w:rsidR="00463ADE" w:rsidRPr="00265B5F">
              <w:rPr>
                <w:rStyle w:val="Hyperlink"/>
                <w:iCs/>
                <w:noProof/>
              </w:rPr>
              <w:t>5.3.14.</w:t>
            </w:r>
            <w:r w:rsidR="00463ADE">
              <w:rPr>
                <w:rFonts w:asciiTheme="minorHAnsi" w:eastAsiaTheme="minorEastAsia" w:hAnsiTheme="minorHAnsi" w:cstheme="minorBidi"/>
                <w:noProof/>
                <w:sz w:val="22"/>
              </w:rPr>
              <w:tab/>
            </w:r>
            <w:r w:rsidR="00463ADE" w:rsidRPr="00265B5F">
              <w:rPr>
                <w:rStyle w:val="Hyperlink"/>
                <w:noProof/>
              </w:rPr>
              <w:t>Case 14: Insert User</w:t>
            </w:r>
            <w:r w:rsidR="00463ADE">
              <w:rPr>
                <w:noProof/>
                <w:webHidden/>
              </w:rPr>
              <w:tab/>
            </w:r>
            <w:r w:rsidR="00463ADE">
              <w:rPr>
                <w:noProof/>
                <w:webHidden/>
              </w:rPr>
              <w:fldChar w:fldCharType="begin"/>
            </w:r>
            <w:r w:rsidR="00463ADE">
              <w:rPr>
                <w:noProof/>
                <w:webHidden/>
              </w:rPr>
              <w:instrText xml:space="preserve"> PAGEREF _Toc322579337 \h </w:instrText>
            </w:r>
            <w:r w:rsidR="00463ADE">
              <w:rPr>
                <w:noProof/>
                <w:webHidden/>
              </w:rPr>
            </w:r>
            <w:r w:rsidR="00463ADE">
              <w:rPr>
                <w:noProof/>
                <w:webHidden/>
              </w:rPr>
              <w:fldChar w:fldCharType="separate"/>
            </w:r>
            <w:r w:rsidR="00D55057">
              <w:rPr>
                <w:noProof/>
                <w:webHidden/>
              </w:rPr>
              <w:t>146</w:t>
            </w:r>
            <w:r w:rsidR="00463ADE">
              <w:rPr>
                <w:noProof/>
                <w:webHidden/>
              </w:rPr>
              <w:fldChar w:fldCharType="end"/>
            </w:r>
          </w:hyperlink>
        </w:p>
        <w:p w:rsidR="00463ADE" w:rsidRDefault="00E432E6" w:rsidP="00463ADE">
          <w:pPr>
            <w:pStyle w:val="TOC3"/>
            <w:tabs>
              <w:tab w:val="left" w:pos="1540"/>
              <w:tab w:val="right" w:leader="dot" w:pos="8505"/>
            </w:tabs>
            <w:rPr>
              <w:rFonts w:asciiTheme="minorHAnsi" w:eastAsiaTheme="minorEastAsia" w:hAnsiTheme="minorHAnsi" w:cstheme="minorBidi"/>
              <w:noProof/>
              <w:sz w:val="22"/>
            </w:rPr>
          </w:pPr>
          <w:hyperlink w:anchor="_Toc322579338" w:history="1">
            <w:r w:rsidR="00463ADE" w:rsidRPr="00265B5F">
              <w:rPr>
                <w:rStyle w:val="Hyperlink"/>
                <w:iCs/>
                <w:noProof/>
              </w:rPr>
              <w:t>5.3.15.</w:t>
            </w:r>
            <w:r w:rsidR="00463ADE">
              <w:rPr>
                <w:rFonts w:asciiTheme="minorHAnsi" w:eastAsiaTheme="minorEastAsia" w:hAnsiTheme="minorHAnsi" w:cstheme="minorBidi"/>
                <w:noProof/>
                <w:sz w:val="22"/>
              </w:rPr>
              <w:tab/>
            </w:r>
            <w:r w:rsidR="00463ADE" w:rsidRPr="00265B5F">
              <w:rPr>
                <w:rStyle w:val="Hyperlink"/>
                <w:noProof/>
              </w:rPr>
              <w:t>Case 15: Edit User</w:t>
            </w:r>
            <w:r w:rsidR="00463ADE">
              <w:rPr>
                <w:noProof/>
                <w:webHidden/>
              </w:rPr>
              <w:tab/>
            </w:r>
            <w:r w:rsidR="00463ADE">
              <w:rPr>
                <w:noProof/>
                <w:webHidden/>
              </w:rPr>
              <w:fldChar w:fldCharType="begin"/>
            </w:r>
            <w:r w:rsidR="00463ADE">
              <w:rPr>
                <w:noProof/>
                <w:webHidden/>
              </w:rPr>
              <w:instrText xml:space="preserve"> PAGEREF _Toc322579338 \h </w:instrText>
            </w:r>
            <w:r w:rsidR="00463ADE">
              <w:rPr>
                <w:noProof/>
                <w:webHidden/>
              </w:rPr>
            </w:r>
            <w:r w:rsidR="00463ADE">
              <w:rPr>
                <w:noProof/>
                <w:webHidden/>
              </w:rPr>
              <w:fldChar w:fldCharType="separate"/>
            </w:r>
            <w:r w:rsidR="00D55057">
              <w:rPr>
                <w:noProof/>
                <w:webHidden/>
              </w:rPr>
              <w:t>149</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39" w:history="1">
            <w:r w:rsidR="00463ADE" w:rsidRPr="00265B5F">
              <w:rPr>
                <w:rStyle w:val="Hyperlink"/>
              </w:rPr>
              <w:t>5.4.</w:t>
            </w:r>
            <w:r w:rsidR="00463ADE">
              <w:rPr>
                <w:rFonts w:asciiTheme="minorHAnsi" w:hAnsiTheme="minorHAnsi"/>
                <w:sz w:val="22"/>
                <w:szCs w:val="22"/>
              </w:rPr>
              <w:tab/>
            </w:r>
            <w:r w:rsidR="00463ADE" w:rsidRPr="00265B5F">
              <w:rPr>
                <w:rStyle w:val="Hyperlink"/>
              </w:rPr>
              <w:t>Checklists</w:t>
            </w:r>
            <w:r w:rsidR="00463ADE">
              <w:rPr>
                <w:webHidden/>
              </w:rPr>
              <w:tab/>
            </w:r>
            <w:r w:rsidR="00463ADE">
              <w:rPr>
                <w:webHidden/>
              </w:rPr>
              <w:fldChar w:fldCharType="begin"/>
            </w:r>
            <w:r w:rsidR="00463ADE">
              <w:rPr>
                <w:webHidden/>
              </w:rPr>
              <w:instrText xml:space="preserve"> PAGEREF _Toc322579339 \h </w:instrText>
            </w:r>
            <w:r w:rsidR="00463ADE">
              <w:rPr>
                <w:webHidden/>
              </w:rPr>
            </w:r>
            <w:r w:rsidR="00463ADE">
              <w:rPr>
                <w:webHidden/>
              </w:rPr>
              <w:fldChar w:fldCharType="separate"/>
            </w:r>
            <w:r w:rsidR="00D55057">
              <w:rPr>
                <w:webHidden/>
              </w:rPr>
              <w:t>151</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40" w:history="1">
            <w:r w:rsidR="00463ADE" w:rsidRPr="00265B5F">
              <w:rPr>
                <w:rStyle w:val="Hyperlink"/>
                <w:noProof/>
              </w:rPr>
              <w:t>5.4.1.</w:t>
            </w:r>
            <w:r w:rsidR="00463ADE">
              <w:rPr>
                <w:rFonts w:asciiTheme="minorHAnsi" w:eastAsiaTheme="minorEastAsia" w:hAnsiTheme="minorHAnsi" w:cstheme="minorBidi"/>
                <w:noProof/>
                <w:sz w:val="22"/>
              </w:rPr>
              <w:tab/>
            </w:r>
            <w:r w:rsidR="00463ADE" w:rsidRPr="00265B5F">
              <w:rPr>
                <w:rStyle w:val="Hyperlink"/>
                <w:noProof/>
              </w:rPr>
              <w:t>Checklist of Validation</w:t>
            </w:r>
            <w:r w:rsidR="00463ADE">
              <w:rPr>
                <w:noProof/>
                <w:webHidden/>
              </w:rPr>
              <w:tab/>
            </w:r>
            <w:r w:rsidR="00463ADE">
              <w:rPr>
                <w:noProof/>
                <w:webHidden/>
              </w:rPr>
              <w:fldChar w:fldCharType="begin"/>
            </w:r>
            <w:r w:rsidR="00463ADE">
              <w:rPr>
                <w:noProof/>
                <w:webHidden/>
              </w:rPr>
              <w:instrText xml:space="preserve"> PAGEREF _Toc322579340 \h </w:instrText>
            </w:r>
            <w:r w:rsidR="00463ADE">
              <w:rPr>
                <w:noProof/>
                <w:webHidden/>
              </w:rPr>
            </w:r>
            <w:r w:rsidR="00463ADE">
              <w:rPr>
                <w:noProof/>
                <w:webHidden/>
              </w:rPr>
              <w:fldChar w:fldCharType="separate"/>
            </w:r>
            <w:r w:rsidR="00D55057">
              <w:rPr>
                <w:noProof/>
                <w:webHidden/>
              </w:rPr>
              <w:t>151</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41" w:history="1">
            <w:r w:rsidR="00463ADE" w:rsidRPr="00265B5F">
              <w:rPr>
                <w:rStyle w:val="Hyperlink"/>
                <w:noProof/>
              </w:rPr>
              <w:t>5.4.2.</w:t>
            </w:r>
            <w:r w:rsidR="00463ADE">
              <w:rPr>
                <w:rFonts w:asciiTheme="minorHAnsi" w:eastAsiaTheme="minorEastAsia" w:hAnsiTheme="minorHAnsi" w:cstheme="minorBidi"/>
                <w:noProof/>
                <w:sz w:val="22"/>
              </w:rPr>
              <w:tab/>
            </w:r>
            <w:r w:rsidR="00463ADE" w:rsidRPr="00265B5F">
              <w:rPr>
                <w:rStyle w:val="Hyperlink"/>
                <w:noProof/>
              </w:rPr>
              <w:t>Submission Checklist</w:t>
            </w:r>
            <w:r w:rsidR="00463ADE">
              <w:rPr>
                <w:noProof/>
                <w:webHidden/>
              </w:rPr>
              <w:tab/>
            </w:r>
            <w:r w:rsidR="00463ADE">
              <w:rPr>
                <w:noProof/>
                <w:webHidden/>
              </w:rPr>
              <w:fldChar w:fldCharType="begin"/>
            </w:r>
            <w:r w:rsidR="00463ADE">
              <w:rPr>
                <w:noProof/>
                <w:webHidden/>
              </w:rPr>
              <w:instrText xml:space="preserve"> PAGEREF _Toc322579341 \h </w:instrText>
            </w:r>
            <w:r w:rsidR="00463ADE">
              <w:rPr>
                <w:noProof/>
                <w:webHidden/>
              </w:rPr>
            </w:r>
            <w:r w:rsidR="00463ADE">
              <w:rPr>
                <w:noProof/>
                <w:webHidden/>
              </w:rPr>
              <w:fldChar w:fldCharType="separate"/>
            </w:r>
            <w:r w:rsidR="00D55057">
              <w:rPr>
                <w:noProof/>
                <w:webHidden/>
              </w:rPr>
              <w:t>154</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42" w:history="1">
            <w:r w:rsidR="00463ADE" w:rsidRPr="00265B5F">
              <w:rPr>
                <w:rStyle w:val="Hyperlink"/>
              </w:rPr>
              <w:t>5.5.</w:t>
            </w:r>
            <w:r w:rsidR="00463ADE">
              <w:rPr>
                <w:rFonts w:asciiTheme="minorHAnsi" w:hAnsiTheme="minorHAnsi"/>
                <w:sz w:val="22"/>
                <w:szCs w:val="22"/>
              </w:rPr>
              <w:tab/>
            </w:r>
            <w:r w:rsidR="00463ADE" w:rsidRPr="00265B5F">
              <w:rPr>
                <w:rStyle w:val="Hyperlink"/>
              </w:rPr>
              <w:t>Other material (if any)</w:t>
            </w:r>
            <w:r w:rsidR="00463ADE">
              <w:rPr>
                <w:webHidden/>
              </w:rPr>
              <w:tab/>
            </w:r>
            <w:r w:rsidR="00463ADE">
              <w:rPr>
                <w:webHidden/>
              </w:rPr>
              <w:fldChar w:fldCharType="begin"/>
            </w:r>
            <w:r w:rsidR="00463ADE">
              <w:rPr>
                <w:webHidden/>
              </w:rPr>
              <w:instrText xml:space="preserve"> PAGEREF _Toc322579342 \h </w:instrText>
            </w:r>
            <w:r w:rsidR="00463ADE">
              <w:rPr>
                <w:webHidden/>
              </w:rPr>
            </w:r>
            <w:r w:rsidR="00463ADE">
              <w:rPr>
                <w:webHidden/>
              </w:rPr>
              <w:fldChar w:fldCharType="separate"/>
            </w:r>
            <w:r w:rsidR="00D55057">
              <w:rPr>
                <w:webHidden/>
              </w:rPr>
              <w:t>154</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43" w:history="1">
            <w:r w:rsidR="00463ADE" w:rsidRPr="00265B5F">
              <w:rPr>
                <w:rStyle w:val="Hyperlink"/>
                <w:noProof/>
              </w:rPr>
              <w:t>5.5.1.</w:t>
            </w:r>
            <w:r w:rsidR="00463ADE">
              <w:rPr>
                <w:rFonts w:asciiTheme="minorHAnsi" w:eastAsiaTheme="minorEastAsia" w:hAnsiTheme="minorHAnsi" w:cstheme="minorBidi"/>
                <w:noProof/>
                <w:sz w:val="22"/>
              </w:rPr>
              <w:tab/>
            </w:r>
            <w:r w:rsidR="00463ADE" w:rsidRPr="00265B5F">
              <w:rPr>
                <w:rStyle w:val="Hyperlink"/>
                <w:noProof/>
              </w:rPr>
              <w:t>Test log</w:t>
            </w:r>
            <w:r w:rsidR="00463ADE">
              <w:rPr>
                <w:noProof/>
                <w:webHidden/>
              </w:rPr>
              <w:tab/>
            </w:r>
            <w:r w:rsidR="00463ADE">
              <w:rPr>
                <w:noProof/>
                <w:webHidden/>
              </w:rPr>
              <w:fldChar w:fldCharType="begin"/>
            </w:r>
            <w:r w:rsidR="00463ADE">
              <w:rPr>
                <w:noProof/>
                <w:webHidden/>
              </w:rPr>
              <w:instrText xml:space="preserve"> PAGEREF _Toc322579343 \h </w:instrText>
            </w:r>
            <w:r w:rsidR="00463ADE">
              <w:rPr>
                <w:noProof/>
                <w:webHidden/>
              </w:rPr>
            </w:r>
            <w:r w:rsidR="00463ADE">
              <w:rPr>
                <w:noProof/>
                <w:webHidden/>
              </w:rPr>
              <w:fldChar w:fldCharType="separate"/>
            </w:r>
            <w:r w:rsidR="00D55057">
              <w:rPr>
                <w:noProof/>
                <w:webHidden/>
              </w:rPr>
              <w:t>154</w:t>
            </w:r>
            <w:r w:rsidR="00463ADE">
              <w:rPr>
                <w:noProof/>
                <w:webHidden/>
              </w:rPr>
              <w:fldChar w:fldCharType="end"/>
            </w:r>
          </w:hyperlink>
        </w:p>
        <w:p w:rsidR="00463ADE" w:rsidRDefault="00E432E6" w:rsidP="00463ADE">
          <w:pPr>
            <w:pStyle w:val="TOC1"/>
            <w:rPr>
              <w:rFonts w:asciiTheme="minorHAnsi" w:hAnsiTheme="minorHAnsi"/>
              <w:sz w:val="22"/>
              <w:szCs w:val="22"/>
            </w:rPr>
          </w:pPr>
          <w:hyperlink w:anchor="_Toc322579344" w:history="1">
            <w:r w:rsidR="00463ADE" w:rsidRPr="00265B5F">
              <w:rPr>
                <w:rStyle w:val="Hyperlink"/>
              </w:rPr>
              <w:t>Report No.6:</w:t>
            </w:r>
            <w:r w:rsidR="00463ADE">
              <w:rPr>
                <w:rFonts w:asciiTheme="minorHAnsi" w:hAnsiTheme="minorHAnsi"/>
                <w:sz w:val="22"/>
                <w:szCs w:val="22"/>
              </w:rPr>
              <w:tab/>
            </w:r>
            <w:r w:rsidR="00463ADE" w:rsidRPr="00265B5F">
              <w:rPr>
                <w:rStyle w:val="Hyperlink"/>
              </w:rPr>
              <w:t>Software User’s Manual</w:t>
            </w:r>
            <w:r w:rsidR="00463ADE">
              <w:rPr>
                <w:webHidden/>
              </w:rPr>
              <w:tab/>
            </w:r>
            <w:r w:rsidR="00463ADE">
              <w:rPr>
                <w:webHidden/>
              </w:rPr>
              <w:fldChar w:fldCharType="begin"/>
            </w:r>
            <w:r w:rsidR="00463ADE">
              <w:rPr>
                <w:webHidden/>
              </w:rPr>
              <w:instrText xml:space="preserve"> PAGEREF _Toc322579344 \h </w:instrText>
            </w:r>
            <w:r w:rsidR="00463ADE">
              <w:rPr>
                <w:webHidden/>
              </w:rPr>
            </w:r>
            <w:r w:rsidR="00463ADE">
              <w:rPr>
                <w:webHidden/>
              </w:rPr>
              <w:fldChar w:fldCharType="separate"/>
            </w:r>
            <w:r w:rsidR="00D55057">
              <w:rPr>
                <w:webHidden/>
              </w:rPr>
              <w:t>155</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45" w:history="1">
            <w:r w:rsidR="00463ADE" w:rsidRPr="00265B5F">
              <w:rPr>
                <w:rStyle w:val="Hyperlink"/>
              </w:rPr>
              <w:t>6.1.</w:t>
            </w:r>
            <w:r w:rsidR="00463ADE">
              <w:rPr>
                <w:rFonts w:asciiTheme="minorHAnsi" w:hAnsiTheme="minorHAnsi"/>
                <w:sz w:val="22"/>
                <w:szCs w:val="22"/>
              </w:rPr>
              <w:tab/>
            </w:r>
            <w:r w:rsidR="00463ADE" w:rsidRPr="00265B5F">
              <w:rPr>
                <w:rStyle w:val="Hyperlink"/>
              </w:rPr>
              <w:t>Catalogue management</w:t>
            </w:r>
            <w:r w:rsidR="00463ADE">
              <w:rPr>
                <w:webHidden/>
              </w:rPr>
              <w:tab/>
            </w:r>
            <w:r w:rsidR="00463ADE">
              <w:rPr>
                <w:webHidden/>
              </w:rPr>
              <w:fldChar w:fldCharType="begin"/>
            </w:r>
            <w:r w:rsidR="00463ADE">
              <w:rPr>
                <w:webHidden/>
              </w:rPr>
              <w:instrText xml:space="preserve"> PAGEREF _Toc322579345 \h </w:instrText>
            </w:r>
            <w:r w:rsidR="00463ADE">
              <w:rPr>
                <w:webHidden/>
              </w:rPr>
            </w:r>
            <w:r w:rsidR="00463ADE">
              <w:rPr>
                <w:webHidden/>
              </w:rPr>
              <w:fldChar w:fldCharType="separate"/>
            </w:r>
            <w:r w:rsidR="00D55057">
              <w:rPr>
                <w:webHidden/>
              </w:rPr>
              <w:t>155</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46" w:history="1">
            <w:r w:rsidR="00463ADE" w:rsidRPr="00265B5F">
              <w:rPr>
                <w:rStyle w:val="Hyperlink"/>
                <w:noProof/>
              </w:rPr>
              <w:t>6.1.1.</w:t>
            </w:r>
            <w:r w:rsidR="00463ADE">
              <w:rPr>
                <w:rFonts w:asciiTheme="minorHAnsi" w:eastAsiaTheme="minorEastAsia" w:hAnsiTheme="minorHAnsi" w:cstheme="minorBidi"/>
                <w:noProof/>
                <w:sz w:val="22"/>
              </w:rPr>
              <w:tab/>
            </w:r>
            <w:r w:rsidR="00463ADE" w:rsidRPr="00265B5F">
              <w:rPr>
                <w:rStyle w:val="Hyperlink"/>
                <w:noProof/>
              </w:rPr>
              <w:t>Insert catalogue</w:t>
            </w:r>
            <w:r w:rsidR="00463ADE">
              <w:rPr>
                <w:noProof/>
                <w:webHidden/>
              </w:rPr>
              <w:tab/>
            </w:r>
            <w:r w:rsidR="00463ADE">
              <w:rPr>
                <w:noProof/>
                <w:webHidden/>
              </w:rPr>
              <w:fldChar w:fldCharType="begin"/>
            </w:r>
            <w:r w:rsidR="00463ADE">
              <w:rPr>
                <w:noProof/>
                <w:webHidden/>
              </w:rPr>
              <w:instrText xml:space="preserve"> PAGEREF _Toc322579346 \h </w:instrText>
            </w:r>
            <w:r w:rsidR="00463ADE">
              <w:rPr>
                <w:noProof/>
                <w:webHidden/>
              </w:rPr>
            </w:r>
            <w:r w:rsidR="00463ADE">
              <w:rPr>
                <w:noProof/>
                <w:webHidden/>
              </w:rPr>
              <w:fldChar w:fldCharType="separate"/>
            </w:r>
            <w:r w:rsidR="00D55057">
              <w:rPr>
                <w:noProof/>
                <w:webHidden/>
              </w:rPr>
              <w:t>155</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47" w:history="1">
            <w:r w:rsidR="00463ADE" w:rsidRPr="00265B5F">
              <w:rPr>
                <w:rStyle w:val="Hyperlink"/>
                <w:noProof/>
              </w:rPr>
              <w:t>6.1.2.</w:t>
            </w:r>
            <w:r w:rsidR="00463ADE">
              <w:rPr>
                <w:rFonts w:asciiTheme="minorHAnsi" w:eastAsiaTheme="minorEastAsia" w:hAnsiTheme="minorHAnsi" w:cstheme="minorBidi"/>
                <w:noProof/>
                <w:sz w:val="22"/>
              </w:rPr>
              <w:tab/>
            </w:r>
            <w:r w:rsidR="00463ADE" w:rsidRPr="00265B5F">
              <w:rPr>
                <w:rStyle w:val="Hyperlink"/>
                <w:noProof/>
              </w:rPr>
              <w:t>Edit a catalogue’s information</w:t>
            </w:r>
            <w:r w:rsidR="00463ADE">
              <w:rPr>
                <w:noProof/>
                <w:webHidden/>
              </w:rPr>
              <w:tab/>
            </w:r>
            <w:r w:rsidR="00463ADE">
              <w:rPr>
                <w:noProof/>
                <w:webHidden/>
              </w:rPr>
              <w:fldChar w:fldCharType="begin"/>
            </w:r>
            <w:r w:rsidR="00463ADE">
              <w:rPr>
                <w:noProof/>
                <w:webHidden/>
              </w:rPr>
              <w:instrText xml:space="preserve"> PAGEREF _Toc322579347 \h </w:instrText>
            </w:r>
            <w:r w:rsidR="00463ADE">
              <w:rPr>
                <w:noProof/>
                <w:webHidden/>
              </w:rPr>
            </w:r>
            <w:r w:rsidR="00463ADE">
              <w:rPr>
                <w:noProof/>
                <w:webHidden/>
              </w:rPr>
              <w:fldChar w:fldCharType="separate"/>
            </w:r>
            <w:r w:rsidR="00D55057">
              <w:rPr>
                <w:noProof/>
                <w:webHidden/>
              </w:rPr>
              <w:t>157</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48" w:history="1">
            <w:r w:rsidR="00463ADE" w:rsidRPr="00265B5F">
              <w:rPr>
                <w:rStyle w:val="Hyperlink"/>
                <w:noProof/>
              </w:rPr>
              <w:t>6.1.3.</w:t>
            </w:r>
            <w:r w:rsidR="00463ADE">
              <w:rPr>
                <w:rFonts w:asciiTheme="minorHAnsi" w:eastAsiaTheme="minorEastAsia" w:hAnsiTheme="minorHAnsi" w:cstheme="minorBidi"/>
                <w:noProof/>
                <w:sz w:val="22"/>
              </w:rPr>
              <w:tab/>
            </w:r>
            <w:r w:rsidR="00463ADE" w:rsidRPr="00265B5F">
              <w:rPr>
                <w:rStyle w:val="Hyperlink"/>
                <w:noProof/>
              </w:rPr>
              <w:t>Delete a catalogue</w:t>
            </w:r>
            <w:r w:rsidR="00463ADE">
              <w:rPr>
                <w:noProof/>
                <w:webHidden/>
              </w:rPr>
              <w:tab/>
            </w:r>
            <w:r w:rsidR="00463ADE">
              <w:rPr>
                <w:noProof/>
                <w:webHidden/>
              </w:rPr>
              <w:fldChar w:fldCharType="begin"/>
            </w:r>
            <w:r w:rsidR="00463ADE">
              <w:rPr>
                <w:noProof/>
                <w:webHidden/>
              </w:rPr>
              <w:instrText xml:space="preserve"> PAGEREF _Toc322579348 \h </w:instrText>
            </w:r>
            <w:r w:rsidR="00463ADE">
              <w:rPr>
                <w:noProof/>
                <w:webHidden/>
              </w:rPr>
            </w:r>
            <w:r w:rsidR="00463ADE">
              <w:rPr>
                <w:noProof/>
                <w:webHidden/>
              </w:rPr>
              <w:fldChar w:fldCharType="separate"/>
            </w:r>
            <w:r w:rsidR="00D55057">
              <w:rPr>
                <w:noProof/>
                <w:webHidden/>
              </w:rPr>
              <w:t>158</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49" w:history="1">
            <w:r w:rsidR="00463ADE" w:rsidRPr="00265B5F">
              <w:rPr>
                <w:rStyle w:val="Hyperlink"/>
              </w:rPr>
              <w:t>6.2.</w:t>
            </w:r>
            <w:r w:rsidR="00463ADE">
              <w:rPr>
                <w:rFonts w:asciiTheme="minorHAnsi" w:hAnsiTheme="minorHAnsi"/>
                <w:sz w:val="22"/>
                <w:szCs w:val="22"/>
              </w:rPr>
              <w:tab/>
            </w:r>
            <w:r w:rsidR="00463ADE" w:rsidRPr="00265B5F">
              <w:rPr>
                <w:rStyle w:val="Hyperlink"/>
              </w:rPr>
              <w:t>Author management</w:t>
            </w:r>
            <w:r w:rsidR="00463ADE">
              <w:rPr>
                <w:webHidden/>
              </w:rPr>
              <w:tab/>
            </w:r>
            <w:r w:rsidR="00463ADE">
              <w:rPr>
                <w:webHidden/>
              </w:rPr>
              <w:fldChar w:fldCharType="begin"/>
            </w:r>
            <w:r w:rsidR="00463ADE">
              <w:rPr>
                <w:webHidden/>
              </w:rPr>
              <w:instrText xml:space="preserve"> PAGEREF _Toc322579349 \h </w:instrText>
            </w:r>
            <w:r w:rsidR="00463ADE">
              <w:rPr>
                <w:webHidden/>
              </w:rPr>
            </w:r>
            <w:r w:rsidR="00463ADE">
              <w:rPr>
                <w:webHidden/>
              </w:rPr>
              <w:fldChar w:fldCharType="separate"/>
            </w:r>
            <w:r w:rsidR="00D55057">
              <w:rPr>
                <w:webHidden/>
              </w:rPr>
              <w:t>159</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50" w:history="1">
            <w:r w:rsidR="00463ADE" w:rsidRPr="00265B5F">
              <w:rPr>
                <w:rStyle w:val="Hyperlink"/>
                <w:noProof/>
              </w:rPr>
              <w:t>6.2.1.</w:t>
            </w:r>
            <w:r w:rsidR="00463ADE">
              <w:rPr>
                <w:rFonts w:asciiTheme="minorHAnsi" w:eastAsiaTheme="minorEastAsia" w:hAnsiTheme="minorHAnsi" w:cstheme="minorBidi"/>
                <w:noProof/>
                <w:sz w:val="22"/>
              </w:rPr>
              <w:tab/>
            </w:r>
            <w:r w:rsidR="00463ADE" w:rsidRPr="00265B5F">
              <w:rPr>
                <w:rStyle w:val="Hyperlink"/>
                <w:noProof/>
              </w:rPr>
              <w:t>Insert an author</w:t>
            </w:r>
            <w:r w:rsidR="00463ADE">
              <w:rPr>
                <w:noProof/>
                <w:webHidden/>
              </w:rPr>
              <w:tab/>
            </w:r>
            <w:r w:rsidR="00463ADE">
              <w:rPr>
                <w:noProof/>
                <w:webHidden/>
              </w:rPr>
              <w:fldChar w:fldCharType="begin"/>
            </w:r>
            <w:r w:rsidR="00463ADE">
              <w:rPr>
                <w:noProof/>
                <w:webHidden/>
              </w:rPr>
              <w:instrText xml:space="preserve"> PAGEREF _Toc322579350 \h </w:instrText>
            </w:r>
            <w:r w:rsidR="00463ADE">
              <w:rPr>
                <w:noProof/>
                <w:webHidden/>
              </w:rPr>
            </w:r>
            <w:r w:rsidR="00463ADE">
              <w:rPr>
                <w:noProof/>
                <w:webHidden/>
              </w:rPr>
              <w:fldChar w:fldCharType="separate"/>
            </w:r>
            <w:r w:rsidR="00D55057">
              <w:rPr>
                <w:noProof/>
                <w:webHidden/>
              </w:rPr>
              <w:t>159</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51" w:history="1">
            <w:r w:rsidR="00463ADE" w:rsidRPr="00265B5F">
              <w:rPr>
                <w:rStyle w:val="Hyperlink"/>
                <w:noProof/>
              </w:rPr>
              <w:t>6.2.2.</w:t>
            </w:r>
            <w:r w:rsidR="00463ADE">
              <w:rPr>
                <w:rFonts w:asciiTheme="minorHAnsi" w:eastAsiaTheme="minorEastAsia" w:hAnsiTheme="minorHAnsi" w:cstheme="minorBidi"/>
                <w:noProof/>
                <w:sz w:val="22"/>
              </w:rPr>
              <w:tab/>
            </w:r>
            <w:r w:rsidR="00463ADE" w:rsidRPr="00265B5F">
              <w:rPr>
                <w:rStyle w:val="Hyperlink"/>
                <w:noProof/>
              </w:rPr>
              <w:t>Edit an author’s information</w:t>
            </w:r>
            <w:r w:rsidR="00463ADE">
              <w:rPr>
                <w:noProof/>
                <w:webHidden/>
              </w:rPr>
              <w:tab/>
            </w:r>
            <w:r w:rsidR="00463ADE">
              <w:rPr>
                <w:noProof/>
                <w:webHidden/>
              </w:rPr>
              <w:fldChar w:fldCharType="begin"/>
            </w:r>
            <w:r w:rsidR="00463ADE">
              <w:rPr>
                <w:noProof/>
                <w:webHidden/>
              </w:rPr>
              <w:instrText xml:space="preserve"> PAGEREF _Toc322579351 \h </w:instrText>
            </w:r>
            <w:r w:rsidR="00463ADE">
              <w:rPr>
                <w:noProof/>
                <w:webHidden/>
              </w:rPr>
            </w:r>
            <w:r w:rsidR="00463ADE">
              <w:rPr>
                <w:noProof/>
                <w:webHidden/>
              </w:rPr>
              <w:fldChar w:fldCharType="separate"/>
            </w:r>
            <w:r w:rsidR="00D55057">
              <w:rPr>
                <w:noProof/>
                <w:webHidden/>
              </w:rPr>
              <w:t>159</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52" w:history="1">
            <w:r w:rsidR="00463ADE" w:rsidRPr="00265B5F">
              <w:rPr>
                <w:rStyle w:val="Hyperlink"/>
                <w:noProof/>
              </w:rPr>
              <w:t>6.2.3.</w:t>
            </w:r>
            <w:r w:rsidR="00463ADE">
              <w:rPr>
                <w:rFonts w:asciiTheme="minorHAnsi" w:eastAsiaTheme="minorEastAsia" w:hAnsiTheme="minorHAnsi" w:cstheme="minorBidi"/>
                <w:noProof/>
                <w:sz w:val="22"/>
              </w:rPr>
              <w:tab/>
            </w:r>
            <w:r w:rsidR="00463ADE" w:rsidRPr="00265B5F">
              <w:rPr>
                <w:rStyle w:val="Hyperlink"/>
                <w:noProof/>
              </w:rPr>
              <w:t>Delete an author</w:t>
            </w:r>
            <w:r w:rsidR="00463ADE">
              <w:rPr>
                <w:noProof/>
                <w:webHidden/>
              </w:rPr>
              <w:tab/>
            </w:r>
            <w:r w:rsidR="00463ADE">
              <w:rPr>
                <w:noProof/>
                <w:webHidden/>
              </w:rPr>
              <w:fldChar w:fldCharType="begin"/>
            </w:r>
            <w:r w:rsidR="00463ADE">
              <w:rPr>
                <w:noProof/>
                <w:webHidden/>
              </w:rPr>
              <w:instrText xml:space="preserve"> PAGEREF _Toc322579352 \h </w:instrText>
            </w:r>
            <w:r w:rsidR="00463ADE">
              <w:rPr>
                <w:noProof/>
                <w:webHidden/>
              </w:rPr>
            </w:r>
            <w:r w:rsidR="00463ADE">
              <w:rPr>
                <w:noProof/>
                <w:webHidden/>
              </w:rPr>
              <w:fldChar w:fldCharType="separate"/>
            </w:r>
            <w:r w:rsidR="00D55057">
              <w:rPr>
                <w:noProof/>
                <w:webHidden/>
              </w:rPr>
              <w:t>160</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53" w:history="1">
            <w:r w:rsidR="00463ADE" w:rsidRPr="00265B5F">
              <w:rPr>
                <w:rStyle w:val="Hyperlink"/>
              </w:rPr>
              <w:t>6.3.</w:t>
            </w:r>
            <w:r w:rsidR="00463ADE">
              <w:rPr>
                <w:rFonts w:asciiTheme="minorHAnsi" w:hAnsiTheme="minorHAnsi"/>
                <w:sz w:val="22"/>
                <w:szCs w:val="22"/>
              </w:rPr>
              <w:tab/>
            </w:r>
            <w:r w:rsidR="00463ADE" w:rsidRPr="00265B5F">
              <w:rPr>
                <w:rStyle w:val="Hyperlink"/>
              </w:rPr>
              <w:t>Publisher management</w:t>
            </w:r>
            <w:r w:rsidR="00463ADE">
              <w:rPr>
                <w:webHidden/>
              </w:rPr>
              <w:tab/>
            </w:r>
            <w:r w:rsidR="00463ADE">
              <w:rPr>
                <w:webHidden/>
              </w:rPr>
              <w:fldChar w:fldCharType="begin"/>
            </w:r>
            <w:r w:rsidR="00463ADE">
              <w:rPr>
                <w:webHidden/>
              </w:rPr>
              <w:instrText xml:space="preserve"> PAGEREF _Toc322579353 \h </w:instrText>
            </w:r>
            <w:r w:rsidR="00463ADE">
              <w:rPr>
                <w:webHidden/>
              </w:rPr>
            </w:r>
            <w:r w:rsidR="00463ADE">
              <w:rPr>
                <w:webHidden/>
              </w:rPr>
              <w:fldChar w:fldCharType="separate"/>
            </w:r>
            <w:r w:rsidR="00D55057">
              <w:rPr>
                <w:webHidden/>
              </w:rPr>
              <w:t>161</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54" w:history="1">
            <w:r w:rsidR="00463ADE" w:rsidRPr="00265B5F">
              <w:rPr>
                <w:rStyle w:val="Hyperlink"/>
                <w:noProof/>
              </w:rPr>
              <w:t>6.3.1.</w:t>
            </w:r>
            <w:r w:rsidR="00463ADE">
              <w:rPr>
                <w:rFonts w:asciiTheme="minorHAnsi" w:eastAsiaTheme="minorEastAsia" w:hAnsiTheme="minorHAnsi" w:cstheme="minorBidi"/>
                <w:noProof/>
                <w:sz w:val="22"/>
              </w:rPr>
              <w:tab/>
            </w:r>
            <w:r w:rsidR="00463ADE" w:rsidRPr="00265B5F">
              <w:rPr>
                <w:rStyle w:val="Hyperlink"/>
                <w:noProof/>
              </w:rPr>
              <w:t>Insert a publisher</w:t>
            </w:r>
            <w:r w:rsidR="00463ADE">
              <w:rPr>
                <w:noProof/>
                <w:webHidden/>
              </w:rPr>
              <w:tab/>
            </w:r>
            <w:r w:rsidR="00463ADE">
              <w:rPr>
                <w:noProof/>
                <w:webHidden/>
              </w:rPr>
              <w:fldChar w:fldCharType="begin"/>
            </w:r>
            <w:r w:rsidR="00463ADE">
              <w:rPr>
                <w:noProof/>
                <w:webHidden/>
              </w:rPr>
              <w:instrText xml:space="preserve"> PAGEREF _Toc322579354 \h </w:instrText>
            </w:r>
            <w:r w:rsidR="00463ADE">
              <w:rPr>
                <w:noProof/>
                <w:webHidden/>
              </w:rPr>
            </w:r>
            <w:r w:rsidR="00463ADE">
              <w:rPr>
                <w:noProof/>
                <w:webHidden/>
              </w:rPr>
              <w:fldChar w:fldCharType="separate"/>
            </w:r>
            <w:r w:rsidR="00D55057">
              <w:rPr>
                <w:noProof/>
                <w:webHidden/>
              </w:rPr>
              <w:t>161</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55" w:history="1">
            <w:r w:rsidR="00463ADE" w:rsidRPr="00265B5F">
              <w:rPr>
                <w:rStyle w:val="Hyperlink"/>
                <w:noProof/>
              </w:rPr>
              <w:t>6.3.2.</w:t>
            </w:r>
            <w:r w:rsidR="00463ADE">
              <w:rPr>
                <w:rFonts w:asciiTheme="minorHAnsi" w:eastAsiaTheme="minorEastAsia" w:hAnsiTheme="minorHAnsi" w:cstheme="minorBidi"/>
                <w:noProof/>
                <w:sz w:val="22"/>
              </w:rPr>
              <w:tab/>
            </w:r>
            <w:r w:rsidR="00463ADE" w:rsidRPr="00265B5F">
              <w:rPr>
                <w:rStyle w:val="Hyperlink"/>
                <w:noProof/>
              </w:rPr>
              <w:t>Edit a publisher’s information</w:t>
            </w:r>
            <w:r w:rsidR="00463ADE">
              <w:rPr>
                <w:noProof/>
                <w:webHidden/>
              </w:rPr>
              <w:tab/>
            </w:r>
            <w:r w:rsidR="00463ADE">
              <w:rPr>
                <w:noProof/>
                <w:webHidden/>
              </w:rPr>
              <w:fldChar w:fldCharType="begin"/>
            </w:r>
            <w:r w:rsidR="00463ADE">
              <w:rPr>
                <w:noProof/>
                <w:webHidden/>
              </w:rPr>
              <w:instrText xml:space="preserve"> PAGEREF _Toc322579355 \h </w:instrText>
            </w:r>
            <w:r w:rsidR="00463ADE">
              <w:rPr>
                <w:noProof/>
                <w:webHidden/>
              </w:rPr>
            </w:r>
            <w:r w:rsidR="00463ADE">
              <w:rPr>
                <w:noProof/>
                <w:webHidden/>
              </w:rPr>
              <w:fldChar w:fldCharType="separate"/>
            </w:r>
            <w:r w:rsidR="00D55057">
              <w:rPr>
                <w:noProof/>
                <w:webHidden/>
              </w:rPr>
              <w:t>162</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56" w:history="1">
            <w:r w:rsidR="00463ADE" w:rsidRPr="00265B5F">
              <w:rPr>
                <w:rStyle w:val="Hyperlink"/>
                <w:noProof/>
              </w:rPr>
              <w:t>6.3.3.</w:t>
            </w:r>
            <w:r w:rsidR="00463ADE">
              <w:rPr>
                <w:rFonts w:asciiTheme="minorHAnsi" w:eastAsiaTheme="minorEastAsia" w:hAnsiTheme="minorHAnsi" w:cstheme="minorBidi"/>
                <w:noProof/>
                <w:sz w:val="22"/>
              </w:rPr>
              <w:tab/>
            </w:r>
            <w:r w:rsidR="00463ADE" w:rsidRPr="00265B5F">
              <w:rPr>
                <w:rStyle w:val="Hyperlink"/>
                <w:noProof/>
              </w:rPr>
              <w:t>Delete a publisher</w:t>
            </w:r>
            <w:r w:rsidR="00463ADE">
              <w:rPr>
                <w:noProof/>
                <w:webHidden/>
              </w:rPr>
              <w:tab/>
            </w:r>
            <w:r w:rsidR="00463ADE">
              <w:rPr>
                <w:noProof/>
                <w:webHidden/>
              </w:rPr>
              <w:fldChar w:fldCharType="begin"/>
            </w:r>
            <w:r w:rsidR="00463ADE">
              <w:rPr>
                <w:noProof/>
                <w:webHidden/>
              </w:rPr>
              <w:instrText xml:space="preserve"> PAGEREF _Toc322579356 \h </w:instrText>
            </w:r>
            <w:r w:rsidR="00463ADE">
              <w:rPr>
                <w:noProof/>
                <w:webHidden/>
              </w:rPr>
            </w:r>
            <w:r w:rsidR="00463ADE">
              <w:rPr>
                <w:noProof/>
                <w:webHidden/>
              </w:rPr>
              <w:fldChar w:fldCharType="separate"/>
            </w:r>
            <w:r w:rsidR="00D55057">
              <w:rPr>
                <w:noProof/>
                <w:webHidden/>
              </w:rPr>
              <w:t>163</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57" w:history="1">
            <w:r w:rsidR="00463ADE" w:rsidRPr="00265B5F">
              <w:rPr>
                <w:rStyle w:val="Hyperlink"/>
              </w:rPr>
              <w:t>6.4.</w:t>
            </w:r>
            <w:r w:rsidR="00463ADE">
              <w:rPr>
                <w:rFonts w:asciiTheme="minorHAnsi" w:hAnsiTheme="minorHAnsi"/>
                <w:sz w:val="22"/>
                <w:szCs w:val="22"/>
              </w:rPr>
              <w:tab/>
            </w:r>
            <w:r w:rsidR="00463ADE" w:rsidRPr="00265B5F">
              <w:rPr>
                <w:rStyle w:val="Hyperlink"/>
              </w:rPr>
              <w:t>Category management</w:t>
            </w:r>
            <w:r w:rsidR="00463ADE">
              <w:rPr>
                <w:webHidden/>
              </w:rPr>
              <w:tab/>
            </w:r>
            <w:r w:rsidR="00463ADE">
              <w:rPr>
                <w:webHidden/>
              </w:rPr>
              <w:fldChar w:fldCharType="begin"/>
            </w:r>
            <w:r w:rsidR="00463ADE">
              <w:rPr>
                <w:webHidden/>
              </w:rPr>
              <w:instrText xml:space="preserve"> PAGEREF _Toc322579357 \h </w:instrText>
            </w:r>
            <w:r w:rsidR="00463ADE">
              <w:rPr>
                <w:webHidden/>
              </w:rPr>
            </w:r>
            <w:r w:rsidR="00463ADE">
              <w:rPr>
                <w:webHidden/>
              </w:rPr>
              <w:fldChar w:fldCharType="separate"/>
            </w:r>
            <w:r w:rsidR="00D55057">
              <w:rPr>
                <w:webHidden/>
              </w:rPr>
              <w:t>164</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58" w:history="1">
            <w:r w:rsidR="00463ADE" w:rsidRPr="00265B5F">
              <w:rPr>
                <w:rStyle w:val="Hyperlink"/>
                <w:noProof/>
              </w:rPr>
              <w:t>6.4.1.</w:t>
            </w:r>
            <w:r w:rsidR="00463ADE">
              <w:rPr>
                <w:rFonts w:asciiTheme="minorHAnsi" w:eastAsiaTheme="minorEastAsia" w:hAnsiTheme="minorHAnsi" w:cstheme="minorBidi"/>
                <w:noProof/>
                <w:sz w:val="22"/>
              </w:rPr>
              <w:tab/>
            </w:r>
            <w:r w:rsidR="00463ADE" w:rsidRPr="00265B5F">
              <w:rPr>
                <w:rStyle w:val="Hyperlink"/>
                <w:noProof/>
              </w:rPr>
              <w:t>Insert a category</w:t>
            </w:r>
            <w:r w:rsidR="00463ADE">
              <w:rPr>
                <w:noProof/>
                <w:webHidden/>
              </w:rPr>
              <w:tab/>
            </w:r>
            <w:r w:rsidR="00463ADE">
              <w:rPr>
                <w:noProof/>
                <w:webHidden/>
              </w:rPr>
              <w:fldChar w:fldCharType="begin"/>
            </w:r>
            <w:r w:rsidR="00463ADE">
              <w:rPr>
                <w:noProof/>
                <w:webHidden/>
              </w:rPr>
              <w:instrText xml:space="preserve"> PAGEREF _Toc322579358 \h </w:instrText>
            </w:r>
            <w:r w:rsidR="00463ADE">
              <w:rPr>
                <w:noProof/>
                <w:webHidden/>
              </w:rPr>
            </w:r>
            <w:r w:rsidR="00463ADE">
              <w:rPr>
                <w:noProof/>
                <w:webHidden/>
              </w:rPr>
              <w:fldChar w:fldCharType="separate"/>
            </w:r>
            <w:r w:rsidR="00D55057">
              <w:rPr>
                <w:noProof/>
                <w:webHidden/>
              </w:rPr>
              <w:t>164</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59" w:history="1">
            <w:r w:rsidR="00463ADE" w:rsidRPr="00265B5F">
              <w:rPr>
                <w:rStyle w:val="Hyperlink"/>
                <w:noProof/>
              </w:rPr>
              <w:t>6.4.2.</w:t>
            </w:r>
            <w:r w:rsidR="00463ADE">
              <w:rPr>
                <w:rFonts w:asciiTheme="minorHAnsi" w:eastAsiaTheme="minorEastAsia" w:hAnsiTheme="minorHAnsi" w:cstheme="minorBidi"/>
                <w:noProof/>
                <w:sz w:val="22"/>
              </w:rPr>
              <w:tab/>
            </w:r>
            <w:r w:rsidR="00463ADE" w:rsidRPr="00265B5F">
              <w:rPr>
                <w:rStyle w:val="Hyperlink"/>
                <w:noProof/>
              </w:rPr>
              <w:t>Edit a category’s information</w:t>
            </w:r>
            <w:r w:rsidR="00463ADE">
              <w:rPr>
                <w:noProof/>
                <w:webHidden/>
              </w:rPr>
              <w:tab/>
            </w:r>
            <w:r w:rsidR="00463ADE">
              <w:rPr>
                <w:noProof/>
                <w:webHidden/>
              </w:rPr>
              <w:fldChar w:fldCharType="begin"/>
            </w:r>
            <w:r w:rsidR="00463ADE">
              <w:rPr>
                <w:noProof/>
                <w:webHidden/>
              </w:rPr>
              <w:instrText xml:space="preserve"> PAGEREF _Toc322579359 \h </w:instrText>
            </w:r>
            <w:r w:rsidR="00463ADE">
              <w:rPr>
                <w:noProof/>
                <w:webHidden/>
              </w:rPr>
            </w:r>
            <w:r w:rsidR="00463ADE">
              <w:rPr>
                <w:noProof/>
                <w:webHidden/>
              </w:rPr>
              <w:fldChar w:fldCharType="separate"/>
            </w:r>
            <w:r w:rsidR="00D55057">
              <w:rPr>
                <w:noProof/>
                <w:webHidden/>
              </w:rPr>
              <w:t>165</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60" w:history="1">
            <w:r w:rsidR="00463ADE" w:rsidRPr="00265B5F">
              <w:rPr>
                <w:rStyle w:val="Hyperlink"/>
                <w:noProof/>
              </w:rPr>
              <w:t>6.4.3.</w:t>
            </w:r>
            <w:r w:rsidR="00463ADE">
              <w:rPr>
                <w:rFonts w:asciiTheme="minorHAnsi" w:eastAsiaTheme="minorEastAsia" w:hAnsiTheme="minorHAnsi" w:cstheme="minorBidi"/>
                <w:noProof/>
                <w:sz w:val="22"/>
              </w:rPr>
              <w:tab/>
            </w:r>
            <w:r w:rsidR="00463ADE" w:rsidRPr="00265B5F">
              <w:rPr>
                <w:rStyle w:val="Hyperlink"/>
                <w:noProof/>
              </w:rPr>
              <w:t>Delete a category</w:t>
            </w:r>
            <w:r w:rsidR="00463ADE">
              <w:rPr>
                <w:noProof/>
                <w:webHidden/>
              </w:rPr>
              <w:tab/>
            </w:r>
            <w:r w:rsidR="00463ADE">
              <w:rPr>
                <w:noProof/>
                <w:webHidden/>
              </w:rPr>
              <w:fldChar w:fldCharType="begin"/>
            </w:r>
            <w:r w:rsidR="00463ADE">
              <w:rPr>
                <w:noProof/>
                <w:webHidden/>
              </w:rPr>
              <w:instrText xml:space="preserve"> PAGEREF _Toc322579360 \h </w:instrText>
            </w:r>
            <w:r w:rsidR="00463ADE">
              <w:rPr>
                <w:noProof/>
                <w:webHidden/>
              </w:rPr>
            </w:r>
            <w:r w:rsidR="00463ADE">
              <w:rPr>
                <w:noProof/>
                <w:webHidden/>
              </w:rPr>
              <w:fldChar w:fldCharType="separate"/>
            </w:r>
            <w:r w:rsidR="00D55057">
              <w:rPr>
                <w:noProof/>
                <w:webHidden/>
              </w:rPr>
              <w:t>166</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61" w:history="1">
            <w:r w:rsidR="00463ADE" w:rsidRPr="00265B5F">
              <w:rPr>
                <w:rStyle w:val="Hyperlink"/>
              </w:rPr>
              <w:t>6.5.</w:t>
            </w:r>
            <w:r w:rsidR="00463ADE">
              <w:rPr>
                <w:rFonts w:asciiTheme="minorHAnsi" w:hAnsiTheme="minorHAnsi"/>
                <w:sz w:val="22"/>
                <w:szCs w:val="22"/>
              </w:rPr>
              <w:tab/>
            </w:r>
            <w:r w:rsidR="00463ADE" w:rsidRPr="00265B5F">
              <w:rPr>
                <w:rStyle w:val="Hyperlink"/>
              </w:rPr>
              <w:t>Copies management</w:t>
            </w:r>
            <w:r w:rsidR="00463ADE">
              <w:rPr>
                <w:webHidden/>
              </w:rPr>
              <w:tab/>
            </w:r>
            <w:r w:rsidR="00463ADE">
              <w:rPr>
                <w:webHidden/>
              </w:rPr>
              <w:fldChar w:fldCharType="begin"/>
            </w:r>
            <w:r w:rsidR="00463ADE">
              <w:rPr>
                <w:webHidden/>
              </w:rPr>
              <w:instrText xml:space="preserve"> PAGEREF _Toc322579361 \h </w:instrText>
            </w:r>
            <w:r w:rsidR="00463ADE">
              <w:rPr>
                <w:webHidden/>
              </w:rPr>
            </w:r>
            <w:r w:rsidR="00463ADE">
              <w:rPr>
                <w:webHidden/>
              </w:rPr>
              <w:fldChar w:fldCharType="separate"/>
            </w:r>
            <w:r w:rsidR="00D55057">
              <w:rPr>
                <w:webHidden/>
              </w:rPr>
              <w:t>167</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62" w:history="1">
            <w:r w:rsidR="00463ADE" w:rsidRPr="00265B5F">
              <w:rPr>
                <w:rStyle w:val="Hyperlink"/>
                <w:noProof/>
              </w:rPr>
              <w:t>6.5.1.</w:t>
            </w:r>
            <w:r w:rsidR="00463ADE">
              <w:rPr>
                <w:rFonts w:asciiTheme="minorHAnsi" w:eastAsiaTheme="minorEastAsia" w:hAnsiTheme="minorHAnsi" w:cstheme="minorBidi"/>
                <w:noProof/>
                <w:sz w:val="22"/>
              </w:rPr>
              <w:tab/>
            </w:r>
            <w:r w:rsidR="00463ADE" w:rsidRPr="00265B5F">
              <w:rPr>
                <w:rStyle w:val="Hyperlink"/>
                <w:noProof/>
              </w:rPr>
              <w:t>Insert copies</w:t>
            </w:r>
            <w:r w:rsidR="00463ADE">
              <w:rPr>
                <w:noProof/>
                <w:webHidden/>
              </w:rPr>
              <w:tab/>
            </w:r>
            <w:r w:rsidR="00463ADE">
              <w:rPr>
                <w:noProof/>
                <w:webHidden/>
              </w:rPr>
              <w:fldChar w:fldCharType="begin"/>
            </w:r>
            <w:r w:rsidR="00463ADE">
              <w:rPr>
                <w:noProof/>
                <w:webHidden/>
              </w:rPr>
              <w:instrText xml:space="preserve"> PAGEREF _Toc322579362 \h </w:instrText>
            </w:r>
            <w:r w:rsidR="00463ADE">
              <w:rPr>
                <w:noProof/>
                <w:webHidden/>
              </w:rPr>
            </w:r>
            <w:r w:rsidR="00463ADE">
              <w:rPr>
                <w:noProof/>
                <w:webHidden/>
              </w:rPr>
              <w:fldChar w:fldCharType="separate"/>
            </w:r>
            <w:r w:rsidR="00D55057">
              <w:rPr>
                <w:noProof/>
                <w:webHidden/>
              </w:rPr>
              <w:t>167</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63" w:history="1">
            <w:r w:rsidR="00463ADE" w:rsidRPr="00265B5F">
              <w:rPr>
                <w:rStyle w:val="Hyperlink"/>
                <w:noProof/>
              </w:rPr>
              <w:t>6.5.2.</w:t>
            </w:r>
            <w:r w:rsidR="00463ADE">
              <w:rPr>
                <w:rFonts w:asciiTheme="minorHAnsi" w:eastAsiaTheme="minorEastAsia" w:hAnsiTheme="minorHAnsi" w:cstheme="minorBidi"/>
                <w:noProof/>
                <w:sz w:val="22"/>
              </w:rPr>
              <w:tab/>
            </w:r>
            <w:r w:rsidR="00463ADE" w:rsidRPr="00265B5F">
              <w:rPr>
                <w:rStyle w:val="Hyperlink"/>
                <w:noProof/>
              </w:rPr>
              <w:t>Delete copy</w:t>
            </w:r>
            <w:r w:rsidR="00463ADE">
              <w:rPr>
                <w:noProof/>
                <w:webHidden/>
              </w:rPr>
              <w:tab/>
            </w:r>
            <w:r w:rsidR="00463ADE">
              <w:rPr>
                <w:noProof/>
                <w:webHidden/>
              </w:rPr>
              <w:fldChar w:fldCharType="begin"/>
            </w:r>
            <w:r w:rsidR="00463ADE">
              <w:rPr>
                <w:noProof/>
                <w:webHidden/>
              </w:rPr>
              <w:instrText xml:space="preserve"> PAGEREF _Toc322579363 \h </w:instrText>
            </w:r>
            <w:r w:rsidR="00463ADE">
              <w:rPr>
                <w:noProof/>
                <w:webHidden/>
              </w:rPr>
            </w:r>
            <w:r w:rsidR="00463ADE">
              <w:rPr>
                <w:noProof/>
                <w:webHidden/>
              </w:rPr>
              <w:fldChar w:fldCharType="separate"/>
            </w:r>
            <w:r w:rsidR="00D55057">
              <w:rPr>
                <w:noProof/>
                <w:webHidden/>
              </w:rPr>
              <w:t>168</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64" w:history="1">
            <w:r w:rsidR="00463ADE" w:rsidRPr="00265B5F">
              <w:rPr>
                <w:rStyle w:val="Hyperlink"/>
              </w:rPr>
              <w:t>6.6.</w:t>
            </w:r>
            <w:r w:rsidR="00463ADE">
              <w:rPr>
                <w:rFonts w:asciiTheme="minorHAnsi" w:hAnsiTheme="minorHAnsi"/>
                <w:sz w:val="22"/>
                <w:szCs w:val="22"/>
              </w:rPr>
              <w:tab/>
            </w:r>
            <w:r w:rsidR="0066414C" w:rsidRPr="00483A07">
              <w:rPr>
                <w:rStyle w:val="Hyperlink"/>
              </w:rPr>
              <w:t>Book register and rental management</w:t>
            </w:r>
            <w:r w:rsidR="00463ADE">
              <w:rPr>
                <w:webHidden/>
              </w:rPr>
              <w:tab/>
            </w:r>
            <w:r w:rsidR="00463ADE">
              <w:rPr>
                <w:webHidden/>
              </w:rPr>
              <w:fldChar w:fldCharType="begin"/>
            </w:r>
            <w:r w:rsidR="00463ADE">
              <w:rPr>
                <w:webHidden/>
              </w:rPr>
              <w:instrText xml:space="preserve"> PAGEREF _Toc322579364 \h </w:instrText>
            </w:r>
            <w:r w:rsidR="00463ADE">
              <w:rPr>
                <w:webHidden/>
              </w:rPr>
            </w:r>
            <w:r w:rsidR="00463ADE">
              <w:rPr>
                <w:webHidden/>
              </w:rPr>
              <w:fldChar w:fldCharType="separate"/>
            </w:r>
            <w:r w:rsidR="00D55057">
              <w:rPr>
                <w:webHidden/>
              </w:rPr>
              <w:t>169</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65" w:history="1">
            <w:r w:rsidR="00463ADE" w:rsidRPr="00265B5F">
              <w:rPr>
                <w:rStyle w:val="Hyperlink"/>
                <w:noProof/>
              </w:rPr>
              <w:t>6.6.1.</w:t>
            </w:r>
            <w:r w:rsidR="00463ADE">
              <w:rPr>
                <w:rFonts w:asciiTheme="minorHAnsi" w:eastAsiaTheme="minorEastAsia" w:hAnsiTheme="minorHAnsi" w:cstheme="minorBidi"/>
                <w:noProof/>
                <w:sz w:val="22"/>
              </w:rPr>
              <w:tab/>
            </w:r>
            <w:r w:rsidR="00463ADE" w:rsidRPr="00265B5F">
              <w:rPr>
                <w:rStyle w:val="Hyperlink"/>
                <w:noProof/>
              </w:rPr>
              <w:t>Purpose</w:t>
            </w:r>
            <w:r w:rsidR="00463ADE">
              <w:rPr>
                <w:noProof/>
                <w:webHidden/>
              </w:rPr>
              <w:tab/>
            </w:r>
            <w:r w:rsidR="00463ADE">
              <w:rPr>
                <w:noProof/>
                <w:webHidden/>
              </w:rPr>
              <w:fldChar w:fldCharType="begin"/>
            </w:r>
            <w:r w:rsidR="00463ADE">
              <w:rPr>
                <w:noProof/>
                <w:webHidden/>
              </w:rPr>
              <w:instrText xml:space="preserve"> PAGEREF _Toc322579365 \h </w:instrText>
            </w:r>
            <w:r w:rsidR="00463ADE">
              <w:rPr>
                <w:noProof/>
                <w:webHidden/>
              </w:rPr>
            </w:r>
            <w:r w:rsidR="00463ADE">
              <w:rPr>
                <w:noProof/>
                <w:webHidden/>
              </w:rPr>
              <w:fldChar w:fldCharType="separate"/>
            </w:r>
            <w:r w:rsidR="00D55057">
              <w:rPr>
                <w:noProof/>
                <w:webHidden/>
              </w:rPr>
              <w:t>170</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66" w:history="1">
            <w:r w:rsidR="00463ADE" w:rsidRPr="00265B5F">
              <w:rPr>
                <w:rStyle w:val="Hyperlink"/>
                <w:noProof/>
              </w:rPr>
              <w:t>6.6.2.</w:t>
            </w:r>
            <w:r w:rsidR="00463ADE">
              <w:rPr>
                <w:rFonts w:asciiTheme="minorHAnsi" w:eastAsiaTheme="minorEastAsia" w:hAnsiTheme="minorHAnsi" w:cstheme="minorBidi"/>
                <w:noProof/>
                <w:sz w:val="22"/>
              </w:rPr>
              <w:tab/>
            </w:r>
            <w:r w:rsidR="00463ADE" w:rsidRPr="00265B5F">
              <w:rPr>
                <w:rStyle w:val="Hyperlink"/>
                <w:noProof/>
              </w:rPr>
              <w:t>Usage</w:t>
            </w:r>
            <w:r w:rsidR="00463ADE">
              <w:rPr>
                <w:noProof/>
                <w:webHidden/>
              </w:rPr>
              <w:tab/>
            </w:r>
            <w:r w:rsidR="00463ADE">
              <w:rPr>
                <w:noProof/>
                <w:webHidden/>
              </w:rPr>
              <w:fldChar w:fldCharType="begin"/>
            </w:r>
            <w:r w:rsidR="00463ADE">
              <w:rPr>
                <w:noProof/>
                <w:webHidden/>
              </w:rPr>
              <w:instrText xml:space="preserve"> PAGEREF _Toc322579366 \h </w:instrText>
            </w:r>
            <w:r w:rsidR="00463ADE">
              <w:rPr>
                <w:noProof/>
                <w:webHidden/>
              </w:rPr>
            </w:r>
            <w:r w:rsidR="00463ADE">
              <w:rPr>
                <w:noProof/>
                <w:webHidden/>
              </w:rPr>
              <w:fldChar w:fldCharType="separate"/>
            </w:r>
            <w:r w:rsidR="00D55057">
              <w:rPr>
                <w:noProof/>
                <w:webHidden/>
              </w:rPr>
              <w:t>170</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67" w:history="1">
            <w:r w:rsidR="00463ADE" w:rsidRPr="00265B5F">
              <w:rPr>
                <w:rStyle w:val="Hyperlink"/>
                <w:noProof/>
              </w:rPr>
              <w:t>6.6.3.</w:t>
            </w:r>
            <w:r w:rsidR="00463ADE">
              <w:rPr>
                <w:rFonts w:asciiTheme="minorHAnsi" w:eastAsiaTheme="minorEastAsia" w:hAnsiTheme="minorHAnsi" w:cstheme="minorBidi"/>
                <w:noProof/>
                <w:sz w:val="22"/>
              </w:rPr>
              <w:tab/>
            </w:r>
            <w:r w:rsidR="00463ADE" w:rsidRPr="00265B5F">
              <w:rPr>
                <w:rStyle w:val="Hyperlink"/>
                <w:noProof/>
              </w:rPr>
              <w:t>Main Interface</w:t>
            </w:r>
            <w:r w:rsidR="00463ADE">
              <w:rPr>
                <w:noProof/>
                <w:webHidden/>
              </w:rPr>
              <w:tab/>
            </w:r>
            <w:r w:rsidR="00463ADE">
              <w:rPr>
                <w:noProof/>
                <w:webHidden/>
              </w:rPr>
              <w:fldChar w:fldCharType="begin"/>
            </w:r>
            <w:r w:rsidR="00463ADE">
              <w:rPr>
                <w:noProof/>
                <w:webHidden/>
              </w:rPr>
              <w:instrText xml:space="preserve"> PAGEREF _Toc322579367 \h </w:instrText>
            </w:r>
            <w:r w:rsidR="00463ADE">
              <w:rPr>
                <w:noProof/>
                <w:webHidden/>
              </w:rPr>
            </w:r>
            <w:r w:rsidR="00463ADE">
              <w:rPr>
                <w:noProof/>
                <w:webHidden/>
              </w:rPr>
              <w:fldChar w:fldCharType="separate"/>
            </w:r>
            <w:r w:rsidR="00D55057">
              <w:rPr>
                <w:noProof/>
                <w:webHidden/>
              </w:rPr>
              <w:t>170</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68" w:history="1">
            <w:r w:rsidR="00463ADE" w:rsidRPr="00265B5F">
              <w:rPr>
                <w:rStyle w:val="Hyperlink"/>
                <w:noProof/>
              </w:rPr>
              <w:t>6.6.4.</w:t>
            </w:r>
            <w:r w:rsidR="00463ADE">
              <w:rPr>
                <w:rFonts w:asciiTheme="minorHAnsi" w:eastAsiaTheme="minorEastAsia" w:hAnsiTheme="minorHAnsi" w:cstheme="minorBidi"/>
                <w:noProof/>
                <w:sz w:val="22"/>
              </w:rPr>
              <w:tab/>
            </w:r>
            <w:r w:rsidR="00463ADE" w:rsidRPr="00265B5F">
              <w:rPr>
                <w:rStyle w:val="Hyperlink"/>
                <w:noProof/>
              </w:rPr>
              <w:t>Main Functions</w:t>
            </w:r>
            <w:r w:rsidR="00463ADE">
              <w:rPr>
                <w:noProof/>
                <w:webHidden/>
              </w:rPr>
              <w:tab/>
            </w:r>
            <w:r w:rsidR="00463ADE">
              <w:rPr>
                <w:noProof/>
                <w:webHidden/>
              </w:rPr>
              <w:fldChar w:fldCharType="begin"/>
            </w:r>
            <w:r w:rsidR="00463ADE">
              <w:rPr>
                <w:noProof/>
                <w:webHidden/>
              </w:rPr>
              <w:instrText xml:space="preserve"> PAGEREF _Toc322579368 \h </w:instrText>
            </w:r>
            <w:r w:rsidR="00463ADE">
              <w:rPr>
                <w:noProof/>
                <w:webHidden/>
              </w:rPr>
            </w:r>
            <w:r w:rsidR="00463ADE">
              <w:rPr>
                <w:noProof/>
                <w:webHidden/>
              </w:rPr>
              <w:fldChar w:fldCharType="separate"/>
            </w:r>
            <w:r w:rsidR="00D55057">
              <w:rPr>
                <w:noProof/>
                <w:webHidden/>
              </w:rPr>
              <w:t>172</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69" w:history="1">
            <w:r w:rsidR="00463ADE" w:rsidRPr="00265B5F">
              <w:rPr>
                <w:rStyle w:val="Hyperlink"/>
              </w:rPr>
              <w:t>6.7.</w:t>
            </w:r>
            <w:r w:rsidR="00463ADE">
              <w:rPr>
                <w:rFonts w:asciiTheme="minorHAnsi" w:hAnsiTheme="minorHAnsi"/>
                <w:sz w:val="22"/>
                <w:szCs w:val="22"/>
              </w:rPr>
              <w:tab/>
            </w:r>
            <w:r w:rsidR="0066414C" w:rsidRPr="00265B5F">
              <w:rPr>
                <w:rStyle w:val="Hyperlink"/>
              </w:rPr>
              <w:t>User management</w:t>
            </w:r>
            <w:r w:rsidR="00463ADE">
              <w:rPr>
                <w:webHidden/>
              </w:rPr>
              <w:tab/>
            </w:r>
            <w:r w:rsidR="00463ADE">
              <w:rPr>
                <w:webHidden/>
              </w:rPr>
              <w:fldChar w:fldCharType="begin"/>
            </w:r>
            <w:r w:rsidR="00463ADE">
              <w:rPr>
                <w:webHidden/>
              </w:rPr>
              <w:instrText xml:space="preserve"> PAGEREF _Toc322579369 \h </w:instrText>
            </w:r>
            <w:r w:rsidR="00463ADE">
              <w:rPr>
                <w:webHidden/>
              </w:rPr>
            </w:r>
            <w:r w:rsidR="00463ADE">
              <w:rPr>
                <w:webHidden/>
              </w:rPr>
              <w:fldChar w:fldCharType="separate"/>
            </w:r>
            <w:r w:rsidR="00D55057">
              <w:rPr>
                <w:webHidden/>
              </w:rPr>
              <w:t>179</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70" w:history="1">
            <w:r w:rsidR="00463ADE" w:rsidRPr="00265B5F">
              <w:rPr>
                <w:rStyle w:val="Hyperlink"/>
                <w:noProof/>
              </w:rPr>
              <w:t>6.7.1.</w:t>
            </w:r>
            <w:r w:rsidR="00463ADE">
              <w:rPr>
                <w:rFonts w:asciiTheme="minorHAnsi" w:eastAsiaTheme="minorEastAsia" w:hAnsiTheme="minorHAnsi" w:cstheme="minorBidi"/>
                <w:noProof/>
                <w:sz w:val="22"/>
              </w:rPr>
              <w:tab/>
            </w:r>
            <w:r w:rsidR="00463ADE" w:rsidRPr="00265B5F">
              <w:rPr>
                <w:rStyle w:val="Hyperlink"/>
                <w:noProof/>
              </w:rPr>
              <w:t>Purpose</w:t>
            </w:r>
            <w:r w:rsidR="00463ADE">
              <w:rPr>
                <w:noProof/>
                <w:webHidden/>
              </w:rPr>
              <w:tab/>
            </w:r>
            <w:r w:rsidR="00463ADE">
              <w:rPr>
                <w:noProof/>
                <w:webHidden/>
              </w:rPr>
              <w:fldChar w:fldCharType="begin"/>
            </w:r>
            <w:r w:rsidR="00463ADE">
              <w:rPr>
                <w:noProof/>
                <w:webHidden/>
              </w:rPr>
              <w:instrText xml:space="preserve"> PAGEREF _Toc322579370 \h </w:instrText>
            </w:r>
            <w:r w:rsidR="00463ADE">
              <w:rPr>
                <w:noProof/>
                <w:webHidden/>
              </w:rPr>
            </w:r>
            <w:r w:rsidR="00463ADE">
              <w:rPr>
                <w:noProof/>
                <w:webHidden/>
              </w:rPr>
              <w:fldChar w:fldCharType="separate"/>
            </w:r>
            <w:r w:rsidR="00D55057">
              <w:rPr>
                <w:noProof/>
                <w:webHidden/>
              </w:rPr>
              <w:t>179</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71" w:history="1">
            <w:r w:rsidR="00463ADE" w:rsidRPr="00265B5F">
              <w:rPr>
                <w:rStyle w:val="Hyperlink"/>
                <w:noProof/>
              </w:rPr>
              <w:t>6.7.2.</w:t>
            </w:r>
            <w:r w:rsidR="00463ADE">
              <w:rPr>
                <w:rFonts w:asciiTheme="minorHAnsi" w:eastAsiaTheme="minorEastAsia" w:hAnsiTheme="minorHAnsi" w:cstheme="minorBidi"/>
                <w:noProof/>
                <w:sz w:val="22"/>
              </w:rPr>
              <w:tab/>
            </w:r>
            <w:r w:rsidR="00463ADE" w:rsidRPr="00265B5F">
              <w:rPr>
                <w:rStyle w:val="Hyperlink"/>
                <w:noProof/>
              </w:rPr>
              <w:t>Usage</w:t>
            </w:r>
            <w:r w:rsidR="00463ADE">
              <w:rPr>
                <w:noProof/>
                <w:webHidden/>
              </w:rPr>
              <w:tab/>
            </w:r>
            <w:r w:rsidR="00463ADE">
              <w:rPr>
                <w:noProof/>
                <w:webHidden/>
              </w:rPr>
              <w:fldChar w:fldCharType="begin"/>
            </w:r>
            <w:r w:rsidR="00463ADE">
              <w:rPr>
                <w:noProof/>
                <w:webHidden/>
              </w:rPr>
              <w:instrText xml:space="preserve"> PAGEREF _Toc322579371 \h </w:instrText>
            </w:r>
            <w:r w:rsidR="00463ADE">
              <w:rPr>
                <w:noProof/>
                <w:webHidden/>
              </w:rPr>
            </w:r>
            <w:r w:rsidR="00463ADE">
              <w:rPr>
                <w:noProof/>
                <w:webHidden/>
              </w:rPr>
              <w:fldChar w:fldCharType="separate"/>
            </w:r>
            <w:r w:rsidR="00D55057">
              <w:rPr>
                <w:noProof/>
                <w:webHidden/>
              </w:rPr>
              <w:t>179</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72" w:history="1">
            <w:r w:rsidR="00463ADE" w:rsidRPr="00265B5F">
              <w:rPr>
                <w:rStyle w:val="Hyperlink"/>
                <w:noProof/>
              </w:rPr>
              <w:t>6.7.3.</w:t>
            </w:r>
            <w:r w:rsidR="00463ADE">
              <w:rPr>
                <w:rFonts w:asciiTheme="minorHAnsi" w:eastAsiaTheme="minorEastAsia" w:hAnsiTheme="minorHAnsi" w:cstheme="minorBidi"/>
                <w:noProof/>
                <w:sz w:val="22"/>
              </w:rPr>
              <w:tab/>
            </w:r>
            <w:r w:rsidR="00463ADE" w:rsidRPr="00265B5F">
              <w:rPr>
                <w:rStyle w:val="Hyperlink"/>
                <w:noProof/>
              </w:rPr>
              <w:t>Main Interface</w:t>
            </w:r>
            <w:r w:rsidR="00463ADE">
              <w:rPr>
                <w:noProof/>
                <w:webHidden/>
              </w:rPr>
              <w:tab/>
            </w:r>
            <w:r w:rsidR="00463ADE">
              <w:rPr>
                <w:noProof/>
                <w:webHidden/>
              </w:rPr>
              <w:fldChar w:fldCharType="begin"/>
            </w:r>
            <w:r w:rsidR="00463ADE">
              <w:rPr>
                <w:noProof/>
                <w:webHidden/>
              </w:rPr>
              <w:instrText xml:space="preserve"> PAGEREF _Toc322579372 \h </w:instrText>
            </w:r>
            <w:r w:rsidR="00463ADE">
              <w:rPr>
                <w:noProof/>
                <w:webHidden/>
              </w:rPr>
            </w:r>
            <w:r w:rsidR="00463ADE">
              <w:rPr>
                <w:noProof/>
                <w:webHidden/>
              </w:rPr>
              <w:fldChar w:fldCharType="separate"/>
            </w:r>
            <w:r w:rsidR="00D55057">
              <w:rPr>
                <w:noProof/>
                <w:webHidden/>
              </w:rPr>
              <w:t>179</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73" w:history="1">
            <w:r w:rsidR="00463ADE" w:rsidRPr="00265B5F">
              <w:rPr>
                <w:rStyle w:val="Hyperlink"/>
                <w:noProof/>
              </w:rPr>
              <w:t>6.7.4.</w:t>
            </w:r>
            <w:r w:rsidR="00463ADE">
              <w:rPr>
                <w:rFonts w:asciiTheme="minorHAnsi" w:eastAsiaTheme="minorEastAsia" w:hAnsiTheme="minorHAnsi" w:cstheme="minorBidi"/>
                <w:noProof/>
                <w:sz w:val="22"/>
              </w:rPr>
              <w:tab/>
            </w:r>
            <w:r w:rsidR="00463ADE" w:rsidRPr="00265B5F">
              <w:rPr>
                <w:rStyle w:val="Hyperlink"/>
                <w:noProof/>
              </w:rPr>
              <w:t>Main Functions</w:t>
            </w:r>
            <w:r w:rsidR="00463ADE">
              <w:rPr>
                <w:noProof/>
                <w:webHidden/>
              </w:rPr>
              <w:tab/>
            </w:r>
            <w:r w:rsidR="00463ADE">
              <w:rPr>
                <w:noProof/>
                <w:webHidden/>
              </w:rPr>
              <w:fldChar w:fldCharType="begin"/>
            </w:r>
            <w:r w:rsidR="00463ADE">
              <w:rPr>
                <w:noProof/>
                <w:webHidden/>
              </w:rPr>
              <w:instrText xml:space="preserve"> PAGEREF _Toc322579373 \h </w:instrText>
            </w:r>
            <w:r w:rsidR="00463ADE">
              <w:rPr>
                <w:noProof/>
                <w:webHidden/>
              </w:rPr>
            </w:r>
            <w:r w:rsidR="00463ADE">
              <w:rPr>
                <w:noProof/>
                <w:webHidden/>
              </w:rPr>
              <w:fldChar w:fldCharType="separate"/>
            </w:r>
            <w:r w:rsidR="00D55057">
              <w:rPr>
                <w:noProof/>
                <w:webHidden/>
              </w:rPr>
              <w:t>179</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74" w:history="1">
            <w:r w:rsidR="00463ADE" w:rsidRPr="00265B5F">
              <w:rPr>
                <w:rStyle w:val="Hyperlink"/>
              </w:rPr>
              <w:t>6.8.</w:t>
            </w:r>
            <w:r w:rsidR="00463ADE">
              <w:rPr>
                <w:rFonts w:asciiTheme="minorHAnsi" w:hAnsiTheme="minorHAnsi"/>
                <w:sz w:val="22"/>
                <w:szCs w:val="22"/>
              </w:rPr>
              <w:tab/>
            </w:r>
            <w:r w:rsidR="0066414C" w:rsidRPr="00265B5F">
              <w:rPr>
                <w:rStyle w:val="Hyperlink"/>
              </w:rPr>
              <w:t>Search functions</w:t>
            </w:r>
            <w:r w:rsidR="00463ADE">
              <w:rPr>
                <w:webHidden/>
              </w:rPr>
              <w:tab/>
            </w:r>
            <w:r w:rsidR="00463ADE">
              <w:rPr>
                <w:webHidden/>
              </w:rPr>
              <w:fldChar w:fldCharType="begin"/>
            </w:r>
            <w:r w:rsidR="00463ADE">
              <w:rPr>
                <w:webHidden/>
              </w:rPr>
              <w:instrText xml:space="preserve"> PAGEREF _Toc322579374 \h </w:instrText>
            </w:r>
            <w:r w:rsidR="00463ADE">
              <w:rPr>
                <w:webHidden/>
              </w:rPr>
            </w:r>
            <w:r w:rsidR="00463ADE">
              <w:rPr>
                <w:webHidden/>
              </w:rPr>
              <w:fldChar w:fldCharType="separate"/>
            </w:r>
            <w:r w:rsidR="00D55057">
              <w:rPr>
                <w:webHidden/>
              </w:rPr>
              <w:t>181</w:t>
            </w:r>
            <w:r w:rsidR="00463ADE">
              <w:rPr>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75" w:history="1">
            <w:r w:rsidR="00463ADE" w:rsidRPr="00265B5F">
              <w:rPr>
                <w:rStyle w:val="Hyperlink"/>
                <w:noProof/>
              </w:rPr>
              <w:t>6.8.1.</w:t>
            </w:r>
            <w:r w:rsidR="00463ADE">
              <w:rPr>
                <w:rFonts w:asciiTheme="minorHAnsi" w:eastAsiaTheme="minorEastAsia" w:hAnsiTheme="minorHAnsi" w:cstheme="minorBidi"/>
                <w:noProof/>
                <w:sz w:val="22"/>
              </w:rPr>
              <w:tab/>
            </w:r>
            <w:r w:rsidR="00463ADE" w:rsidRPr="00265B5F">
              <w:rPr>
                <w:rStyle w:val="Hyperlink"/>
                <w:noProof/>
              </w:rPr>
              <w:t>Search of Catalogue:</w:t>
            </w:r>
            <w:r w:rsidR="00463ADE">
              <w:rPr>
                <w:noProof/>
                <w:webHidden/>
              </w:rPr>
              <w:tab/>
            </w:r>
            <w:r w:rsidR="00463ADE">
              <w:rPr>
                <w:noProof/>
                <w:webHidden/>
              </w:rPr>
              <w:fldChar w:fldCharType="begin"/>
            </w:r>
            <w:r w:rsidR="00463ADE">
              <w:rPr>
                <w:noProof/>
                <w:webHidden/>
              </w:rPr>
              <w:instrText xml:space="preserve"> PAGEREF _Toc322579375 \h </w:instrText>
            </w:r>
            <w:r w:rsidR="00463ADE">
              <w:rPr>
                <w:noProof/>
                <w:webHidden/>
              </w:rPr>
            </w:r>
            <w:r w:rsidR="00463ADE">
              <w:rPr>
                <w:noProof/>
                <w:webHidden/>
              </w:rPr>
              <w:fldChar w:fldCharType="separate"/>
            </w:r>
            <w:r w:rsidR="00D55057">
              <w:rPr>
                <w:noProof/>
                <w:webHidden/>
              </w:rPr>
              <w:t>181</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76" w:history="1">
            <w:r w:rsidR="00463ADE" w:rsidRPr="00265B5F">
              <w:rPr>
                <w:rStyle w:val="Hyperlink"/>
                <w:noProof/>
              </w:rPr>
              <w:t>6.8.2.</w:t>
            </w:r>
            <w:r w:rsidR="00463ADE">
              <w:rPr>
                <w:rFonts w:asciiTheme="minorHAnsi" w:eastAsiaTheme="minorEastAsia" w:hAnsiTheme="minorHAnsi" w:cstheme="minorBidi"/>
                <w:noProof/>
                <w:sz w:val="22"/>
              </w:rPr>
              <w:tab/>
            </w:r>
            <w:r w:rsidR="00463ADE" w:rsidRPr="00265B5F">
              <w:rPr>
                <w:rStyle w:val="Hyperlink"/>
                <w:noProof/>
              </w:rPr>
              <w:t>List of Result:</w:t>
            </w:r>
            <w:r w:rsidR="00463ADE">
              <w:rPr>
                <w:noProof/>
                <w:webHidden/>
              </w:rPr>
              <w:tab/>
            </w:r>
            <w:r w:rsidR="00463ADE">
              <w:rPr>
                <w:noProof/>
                <w:webHidden/>
              </w:rPr>
              <w:fldChar w:fldCharType="begin"/>
            </w:r>
            <w:r w:rsidR="00463ADE">
              <w:rPr>
                <w:noProof/>
                <w:webHidden/>
              </w:rPr>
              <w:instrText xml:space="preserve"> PAGEREF _Toc322579376 \h </w:instrText>
            </w:r>
            <w:r w:rsidR="00463ADE">
              <w:rPr>
                <w:noProof/>
                <w:webHidden/>
              </w:rPr>
            </w:r>
            <w:r w:rsidR="00463ADE">
              <w:rPr>
                <w:noProof/>
                <w:webHidden/>
              </w:rPr>
              <w:fldChar w:fldCharType="separate"/>
            </w:r>
            <w:r w:rsidR="00D55057">
              <w:rPr>
                <w:noProof/>
                <w:webHidden/>
              </w:rPr>
              <w:t>185</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77" w:history="1">
            <w:r w:rsidR="00463ADE" w:rsidRPr="00265B5F">
              <w:rPr>
                <w:rStyle w:val="Hyperlink"/>
                <w:noProof/>
              </w:rPr>
              <w:t>6.8.3.</w:t>
            </w:r>
            <w:r w:rsidR="00463ADE">
              <w:rPr>
                <w:rFonts w:asciiTheme="minorHAnsi" w:eastAsiaTheme="minorEastAsia" w:hAnsiTheme="minorHAnsi" w:cstheme="minorBidi"/>
                <w:noProof/>
                <w:sz w:val="22"/>
              </w:rPr>
              <w:tab/>
            </w:r>
            <w:r w:rsidR="00463ADE" w:rsidRPr="00265B5F">
              <w:rPr>
                <w:rStyle w:val="Hyperlink"/>
                <w:noProof/>
              </w:rPr>
              <w:t>Rental Register Search Function:</w:t>
            </w:r>
            <w:r w:rsidR="00463ADE">
              <w:rPr>
                <w:noProof/>
                <w:webHidden/>
              </w:rPr>
              <w:tab/>
            </w:r>
            <w:r w:rsidR="00463ADE">
              <w:rPr>
                <w:noProof/>
                <w:webHidden/>
              </w:rPr>
              <w:fldChar w:fldCharType="begin"/>
            </w:r>
            <w:r w:rsidR="00463ADE">
              <w:rPr>
                <w:noProof/>
                <w:webHidden/>
              </w:rPr>
              <w:instrText xml:space="preserve"> PAGEREF _Toc322579377 \h </w:instrText>
            </w:r>
            <w:r w:rsidR="00463ADE">
              <w:rPr>
                <w:noProof/>
                <w:webHidden/>
              </w:rPr>
            </w:r>
            <w:r w:rsidR="00463ADE">
              <w:rPr>
                <w:noProof/>
                <w:webHidden/>
              </w:rPr>
              <w:fldChar w:fldCharType="separate"/>
            </w:r>
            <w:r w:rsidR="00D55057">
              <w:rPr>
                <w:noProof/>
                <w:webHidden/>
              </w:rPr>
              <w:t>186</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78" w:history="1">
            <w:r w:rsidR="00463ADE" w:rsidRPr="00265B5F">
              <w:rPr>
                <w:rStyle w:val="Hyperlink"/>
                <w:noProof/>
              </w:rPr>
              <w:t>6.8.4.</w:t>
            </w:r>
            <w:r w:rsidR="00463ADE">
              <w:rPr>
                <w:rFonts w:asciiTheme="minorHAnsi" w:eastAsiaTheme="minorEastAsia" w:hAnsiTheme="minorHAnsi" w:cstheme="minorBidi"/>
                <w:noProof/>
                <w:sz w:val="22"/>
              </w:rPr>
              <w:tab/>
            </w:r>
            <w:r w:rsidR="00463ADE" w:rsidRPr="00265B5F">
              <w:rPr>
                <w:rStyle w:val="Hyperlink"/>
                <w:noProof/>
              </w:rPr>
              <w:t>Rental Detail Search Function:</w:t>
            </w:r>
            <w:r w:rsidR="00463ADE">
              <w:rPr>
                <w:noProof/>
                <w:webHidden/>
              </w:rPr>
              <w:tab/>
            </w:r>
            <w:r w:rsidR="00463ADE">
              <w:rPr>
                <w:noProof/>
                <w:webHidden/>
              </w:rPr>
              <w:fldChar w:fldCharType="begin"/>
            </w:r>
            <w:r w:rsidR="00463ADE">
              <w:rPr>
                <w:noProof/>
                <w:webHidden/>
              </w:rPr>
              <w:instrText xml:space="preserve"> PAGEREF _Toc322579378 \h </w:instrText>
            </w:r>
            <w:r w:rsidR="00463ADE">
              <w:rPr>
                <w:noProof/>
                <w:webHidden/>
              </w:rPr>
            </w:r>
            <w:r w:rsidR="00463ADE">
              <w:rPr>
                <w:noProof/>
                <w:webHidden/>
              </w:rPr>
              <w:fldChar w:fldCharType="separate"/>
            </w:r>
            <w:r w:rsidR="00D55057">
              <w:rPr>
                <w:noProof/>
                <w:webHidden/>
              </w:rPr>
              <w:t>187</w:t>
            </w:r>
            <w:r w:rsidR="00463ADE">
              <w:rPr>
                <w:noProof/>
                <w:webHidden/>
              </w:rPr>
              <w:fldChar w:fldCharType="end"/>
            </w:r>
          </w:hyperlink>
        </w:p>
        <w:p w:rsidR="00463ADE" w:rsidRDefault="00E432E6" w:rsidP="00463ADE">
          <w:pPr>
            <w:pStyle w:val="TOC3"/>
            <w:tabs>
              <w:tab w:val="left" w:pos="1320"/>
              <w:tab w:val="right" w:leader="dot" w:pos="8505"/>
            </w:tabs>
            <w:rPr>
              <w:rFonts w:asciiTheme="minorHAnsi" w:eastAsiaTheme="minorEastAsia" w:hAnsiTheme="minorHAnsi" w:cstheme="minorBidi"/>
              <w:noProof/>
              <w:sz w:val="22"/>
            </w:rPr>
          </w:pPr>
          <w:hyperlink w:anchor="_Toc322579379" w:history="1">
            <w:r w:rsidR="00463ADE" w:rsidRPr="00265B5F">
              <w:rPr>
                <w:rStyle w:val="Hyperlink"/>
                <w:noProof/>
              </w:rPr>
              <w:t>6.8.5.</w:t>
            </w:r>
            <w:r w:rsidR="00463ADE">
              <w:rPr>
                <w:rFonts w:asciiTheme="minorHAnsi" w:eastAsiaTheme="minorEastAsia" w:hAnsiTheme="minorHAnsi" w:cstheme="minorBidi"/>
                <w:noProof/>
                <w:sz w:val="22"/>
              </w:rPr>
              <w:tab/>
            </w:r>
            <w:r w:rsidR="00463ADE" w:rsidRPr="00265B5F">
              <w:rPr>
                <w:rStyle w:val="Hyperlink"/>
                <w:noProof/>
              </w:rPr>
              <w:t>Users Search Function:</w:t>
            </w:r>
            <w:r w:rsidR="00463ADE">
              <w:rPr>
                <w:noProof/>
                <w:webHidden/>
              </w:rPr>
              <w:tab/>
            </w:r>
            <w:r w:rsidR="00463ADE">
              <w:rPr>
                <w:noProof/>
                <w:webHidden/>
              </w:rPr>
              <w:fldChar w:fldCharType="begin"/>
            </w:r>
            <w:r w:rsidR="00463ADE">
              <w:rPr>
                <w:noProof/>
                <w:webHidden/>
              </w:rPr>
              <w:instrText xml:space="preserve"> PAGEREF _Toc322579379 \h </w:instrText>
            </w:r>
            <w:r w:rsidR="00463ADE">
              <w:rPr>
                <w:noProof/>
                <w:webHidden/>
              </w:rPr>
            </w:r>
            <w:r w:rsidR="00463ADE">
              <w:rPr>
                <w:noProof/>
                <w:webHidden/>
              </w:rPr>
              <w:fldChar w:fldCharType="separate"/>
            </w:r>
            <w:r w:rsidR="00D55057">
              <w:rPr>
                <w:noProof/>
                <w:webHidden/>
              </w:rPr>
              <w:t>188</w:t>
            </w:r>
            <w:r w:rsidR="00463ADE">
              <w:rPr>
                <w:noProof/>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80" w:history="1">
            <w:r w:rsidR="00463ADE" w:rsidRPr="00265B5F">
              <w:rPr>
                <w:rStyle w:val="Hyperlink"/>
              </w:rPr>
              <w:t>6.9.</w:t>
            </w:r>
            <w:r w:rsidR="00463ADE">
              <w:rPr>
                <w:rFonts w:asciiTheme="minorHAnsi" w:hAnsiTheme="minorHAnsi"/>
                <w:sz w:val="22"/>
                <w:szCs w:val="22"/>
              </w:rPr>
              <w:tab/>
            </w:r>
            <w:r w:rsidR="00463ADE" w:rsidRPr="00265B5F">
              <w:rPr>
                <w:rStyle w:val="Hyperlink"/>
              </w:rPr>
              <w:t>LIB’s reports:</w:t>
            </w:r>
            <w:r w:rsidR="00463ADE">
              <w:rPr>
                <w:webHidden/>
              </w:rPr>
              <w:tab/>
            </w:r>
            <w:r w:rsidR="00463ADE">
              <w:rPr>
                <w:webHidden/>
              </w:rPr>
              <w:fldChar w:fldCharType="begin"/>
            </w:r>
            <w:r w:rsidR="00463ADE">
              <w:rPr>
                <w:webHidden/>
              </w:rPr>
              <w:instrText xml:space="preserve"> PAGEREF _Toc322579380 \h </w:instrText>
            </w:r>
            <w:r w:rsidR="00463ADE">
              <w:rPr>
                <w:webHidden/>
              </w:rPr>
            </w:r>
            <w:r w:rsidR="00463ADE">
              <w:rPr>
                <w:webHidden/>
              </w:rPr>
              <w:fldChar w:fldCharType="separate"/>
            </w:r>
            <w:r w:rsidR="00D55057">
              <w:rPr>
                <w:webHidden/>
              </w:rPr>
              <w:t>188</w:t>
            </w:r>
            <w:r w:rsidR="00463ADE">
              <w:rPr>
                <w:webHidden/>
              </w:rPr>
              <w:fldChar w:fldCharType="end"/>
            </w:r>
          </w:hyperlink>
        </w:p>
        <w:p w:rsidR="00463ADE" w:rsidRDefault="00E432E6" w:rsidP="00463ADE">
          <w:pPr>
            <w:pStyle w:val="TOC2"/>
            <w:tabs>
              <w:tab w:val="right" w:leader="dot" w:pos="8505"/>
            </w:tabs>
            <w:rPr>
              <w:rFonts w:asciiTheme="minorHAnsi" w:hAnsiTheme="minorHAnsi"/>
              <w:sz w:val="22"/>
              <w:szCs w:val="22"/>
            </w:rPr>
          </w:pPr>
          <w:hyperlink w:anchor="_Toc322579381" w:history="1">
            <w:r w:rsidR="00463ADE" w:rsidRPr="00265B5F">
              <w:rPr>
                <w:rStyle w:val="Hyperlink"/>
              </w:rPr>
              <w:t>6.10.</w:t>
            </w:r>
            <w:r w:rsidR="00463ADE">
              <w:rPr>
                <w:rFonts w:asciiTheme="minorHAnsi" w:hAnsiTheme="minorHAnsi"/>
                <w:sz w:val="22"/>
                <w:szCs w:val="22"/>
              </w:rPr>
              <w:tab/>
            </w:r>
            <w:r w:rsidR="00463ADE" w:rsidRPr="00265B5F">
              <w:rPr>
                <w:rStyle w:val="Hyperlink"/>
                <w:rFonts w:asciiTheme="majorHAnsi" w:hAnsiTheme="majorHAnsi"/>
              </w:rPr>
              <w:t>Deployment Guide</w:t>
            </w:r>
            <w:r w:rsidR="00463ADE">
              <w:rPr>
                <w:webHidden/>
              </w:rPr>
              <w:tab/>
            </w:r>
            <w:r w:rsidR="00463ADE">
              <w:rPr>
                <w:webHidden/>
              </w:rPr>
              <w:fldChar w:fldCharType="begin"/>
            </w:r>
            <w:r w:rsidR="00463ADE">
              <w:rPr>
                <w:webHidden/>
              </w:rPr>
              <w:instrText xml:space="preserve"> PAGEREF _Toc322579381 \h </w:instrText>
            </w:r>
            <w:r w:rsidR="00463ADE">
              <w:rPr>
                <w:webHidden/>
              </w:rPr>
            </w:r>
            <w:r w:rsidR="00463ADE">
              <w:rPr>
                <w:webHidden/>
              </w:rPr>
              <w:fldChar w:fldCharType="separate"/>
            </w:r>
            <w:r w:rsidR="00D55057">
              <w:rPr>
                <w:webHidden/>
              </w:rPr>
              <w:t>192</w:t>
            </w:r>
            <w:r w:rsidR="00463ADE">
              <w:rPr>
                <w:webHidden/>
              </w:rPr>
              <w:fldChar w:fldCharType="end"/>
            </w:r>
          </w:hyperlink>
        </w:p>
        <w:p w:rsidR="00463ADE" w:rsidRDefault="00E432E6" w:rsidP="00463ADE">
          <w:pPr>
            <w:pStyle w:val="TOC3"/>
            <w:tabs>
              <w:tab w:val="left" w:pos="1540"/>
              <w:tab w:val="right" w:leader="dot" w:pos="8505"/>
            </w:tabs>
            <w:rPr>
              <w:rFonts w:asciiTheme="minorHAnsi" w:eastAsiaTheme="minorEastAsia" w:hAnsiTheme="minorHAnsi" w:cstheme="minorBidi"/>
              <w:noProof/>
              <w:sz w:val="22"/>
            </w:rPr>
          </w:pPr>
          <w:hyperlink w:anchor="_Toc322579382" w:history="1">
            <w:r w:rsidR="00463ADE" w:rsidRPr="00265B5F">
              <w:rPr>
                <w:rStyle w:val="Hyperlink"/>
                <w:noProof/>
              </w:rPr>
              <w:t>6.10.1.</w:t>
            </w:r>
            <w:r w:rsidR="00463ADE">
              <w:rPr>
                <w:rFonts w:asciiTheme="minorHAnsi" w:eastAsiaTheme="minorEastAsia" w:hAnsiTheme="minorHAnsi" w:cstheme="minorBidi"/>
                <w:noProof/>
                <w:sz w:val="22"/>
              </w:rPr>
              <w:tab/>
            </w:r>
            <w:r w:rsidR="00463ADE" w:rsidRPr="00265B5F">
              <w:rPr>
                <w:rStyle w:val="Hyperlink"/>
                <w:rFonts w:asciiTheme="majorHAnsi" w:hAnsiTheme="majorHAnsi"/>
                <w:noProof/>
              </w:rPr>
              <w:t>INSTALL SQL SERVER AND Run SQL Server ScriptS:</w:t>
            </w:r>
            <w:r w:rsidR="00463ADE">
              <w:rPr>
                <w:noProof/>
                <w:webHidden/>
              </w:rPr>
              <w:tab/>
            </w:r>
            <w:r w:rsidR="00463ADE">
              <w:rPr>
                <w:noProof/>
                <w:webHidden/>
              </w:rPr>
              <w:fldChar w:fldCharType="begin"/>
            </w:r>
            <w:r w:rsidR="00463ADE">
              <w:rPr>
                <w:noProof/>
                <w:webHidden/>
              </w:rPr>
              <w:instrText xml:space="preserve"> PAGEREF _Toc322579382 \h </w:instrText>
            </w:r>
            <w:r w:rsidR="00463ADE">
              <w:rPr>
                <w:noProof/>
                <w:webHidden/>
              </w:rPr>
            </w:r>
            <w:r w:rsidR="00463ADE">
              <w:rPr>
                <w:noProof/>
                <w:webHidden/>
              </w:rPr>
              <w:fldChar w:fldCharType="separate"/>
            </w:r>
            <w:r w:rsidR="00D55057">
              <w:rPr>
                <w:noProof/>
                <w:webHidden/>
              </w:rPr>
              <w:t>192</w:t>
            </w:r>
            <w:r w:rsidR="00463ADE">
              <w:rPr>
                <w:noProof/>
                <w:webHidden/>
              </w:rPr>
              <w:fldChar w:fldCharType="end"/>
            </w:r>
          </w:hyperlink>
        </w:p>
        <w:p w:rsidR="00463ADE" w:rsidRDefault="00E432E6" w:rsidP="00463ADE">
          <w:pPr>
            <w:pStyle w:val="TOC3"/>
            <w:tabs>
              <w:tab w:val="left" w:pos="1540"/>
              <w:tab w:val="right" w:leader="dot" w:pos="8505"/>
            </w:tabs>
            <w:rPr>
              <w:rFonts w:asciiTheme="minorHAnsi" w:eastAsiaTheme="minorEastAsia" w:hAnsiTheme="minorHAnsi" w:cstheme="minorBidi"/>
              <w:noProof/>
              <w:sz w:val="22"/>
            </w:rPr>
          </w:pPr>
          <w:hyperlink w:anchor="_Toc322579383" w:history="1">
            <w:r w:rsidR="00463ADE" w:rsidRPr="00265B5F">
              <w:rPr>
                <w:rStyle w:val="Hyperlink"/>
                <w:noProof/>
              </w:rPr>
              <w:t>6.10.2.</w:t>
            </w:r>
            <w:r w:rsidR="00463ADE">
              <w:rPr>
                <w:rFonts w:asciiTheme="minorHAnsi" w:eastAsiaTheme="minorEastAsia" w:hAnsiTheme="minorHAnsi" w:cstheme="minorBidi"/>
                <w:noProof/>
                <w:sz w:val="22"/>
              </w:rPr>
              <w:tab/>
            </w:r>
            <w:r w:rsidR="00463ADE" w:rsidRPr="00265B5F">
              <w:rPr>
                <w:rStyle w:val="Hyperlink"/>
                <w:rFonts w:asciiTheme="majorHAnsi" w:hAnsiTheme="majorHAnsi"/>
                <w:noProof/>
              </w:rPr>
              <w:t>Install LIB Desktop Application</w:t>
            </w:r>
            <w:r w:rsidR="00463ADE">
              <w:rPr>
                <w:noProof/>
                <w:webHidden/>
              </w:rPr>
              <w:tab/>
            </w:r>
            <w:r w:rsidR="00463ADE">
              <w:rPr>
                <w:noProof/>
                <w:webHidden/>
              </w:rPr>
              <w:fldChar w:fldCharType="begin"/>
            </w:r>
            <w:r w:rsidR="00463ADE">
              <w:rPr>
                <w:noProof/>
                <w:webHidden/>
              </w:rPr>
              <w:instrText xml:space="preserve"> PAGEREF _Toc322579383 \h </w:instrText>
            </w:r>
            <w:r w:rsidR="00463ADE">
              <w:rPr>
                <w:noProof/>
                <w:webHidden/>
              </w:rPr>
            </w:r>
            <w:r w:rsidR="00463ADE">
              <w:rPr>
                <w:noProof/>
                <w:webHidden/>
              </w:rPr>
              <w:fldChar w:fldCharType="separate"/>
            </w:r>
            <w:r w:rsidR="00D55057">
              <w:rPr>
                <w:noProof/>
                <w:webHidden/>
              </w:rPr>
              <w:t>194</w:t>
            </w:r>
            <w:r w:rsidR="00463ADE">
              <w:rPr>
                <w:noProof/>
                <w:webHidden/>
              </w:rPr>
              <w:fldChar w:fldCharType="end"/>
            </w:r>
          </w:hyperlink>
        </w:p>
        <w:p w:rsidR="00BA001B" w:rsidRDefault="00E432E6" w:rsidP="00463ADE">
          <w:pPr>
            <w:pStyle w:val="TOC3"/>
            <w:tabs>
              <w:tab w:val="left" w:pos="1540"/>
              <w:tab w:val="right" w:leader="dot" w:pos="8505"/>
            </w:tabs>
            <w:rPr>
              <w:noProof/>
            </w:rPr>
            <w:sectPr w:rsidR="00BA001B" w:rsidSect="0082098E">
              <w:headerReference w:type="even" r:id="rId11"/>
              <w:headerReference w:type="default" r:id="rId12"/>
              <w:footerReference w:type="even" r:id="rId13"/>
              <w:footerReference w:type="default" r:id="rId14"/>
              <w:pgSz w:w="11907" w:h="16840" w:code="9"/>
              <w:pgMar w:top="1985" w:right="1701" w:bottom="1560" w:left="1418" w:header="720" w:footer="397" w:gutter="567"/>
              <w:cols w:space="720"/>
              <w:docGrid w:linePitch="360"/>
            </w:sectPr>
          </w:pPr>
          <w:hyperlink w:anchor="_Toc322579384" w:history="1">
            <w:r w:rsidR="00463ADE" w:rsidRPr="00265B5F">
              <w:rPr>
                <w:rStyle w:val="Hyperlink"/>
                <w:noProof/>
              </w:rPr>
              <w:t>6.10.3.</w:t>
            </w:r>
            <w:r w:rsidR="00463ADE">
              <w:rPr>
                <w:rFonts w:asciiTheme="minorHAnsi" w:eastAsiaTheme="minorEastAsia" w:hAnsiTheme="minorHAnsi" w:cstheme="minorBidi"/>
                <w:noProof/>
                <w:sz w:val="22"/>
              </w:rPr>
              <w:tab/>
            </w:r>
            <w:r w:rsidR="00463ADE" w:rsidRPr="00265B5F">
              <w:rPr>
                <w:rStyle w:val="Hyperlink"/>
                <w:rFonts w:asciiTheme="majorHAnsi" w:hAnsiTheme="majorHAnsi"/>
                <w:noProof/>
              </w:rPr>
              <w:t>Install the LIB OPAC System</w:t>
            </w:r>
            <w:r w:rsidR="00463ADE">
              <w:rPr>
                <w:noProof/>
                <w:webHidden/>
              </w:rPr>
              <w:tab/>
            </w:r>
            <w:r w:rsidR="00463ADE">
              <w:rPr>
                <w:noProof/>
                <w:webHidden/>
              </w:rPr>
              <w:fldChar w:fldCharType="begin"/>
            </w:r>
            <w:r w:rsidR="00463ADE">
              <w:rPr>
                <w:noProof/>
                <w:webHidden/>
              </w:rPr>
              <w:instrText xml:space="preserve"> PAGEREF _Toc322579384 \h </w:instrText>
            </w:r>
            <w:r w:rsidR="00463ADE">
              <w:rPr>
                <w:noProof/>
                <w:webHidden/>
              </w:rPr>
            </w:r>
            <w:r w:rsidR="00463ADE">
              <w:rPr>
                <w:noProof/>
                <w:webHidden/>
              </w:rPr>
              <w:fldChar w:fldCharType="separate"/>
            </w:r>
            <w:r w:rsidR="00D55057">
              <w:rPr>
                <w:noProof/>
                <w:webHidden/>
              </w:rPr>
              <w:t>196</w:t>
            </w:r>
            <w:r w:rsidR="00463ADE">
              <w:rPr>
                <w:noProof/>
                <w:webHidden/>
              </w:rPr>
              <w:fldChar w:fldCharType="end"/>
            </w:r>
          </w:hyperlink>
        </w:p>
        <w:p w:rsidR="00463ADE" w:rsidRDefault="00463ADE" w:rsidP="00463ADE">
          <w:pPr>
            <w:pStyle w:val="TOC3"/>
            <w:tabs>
              <w:tab w:val="left" w:pos="1540"/>
              <w:tab w:val="right" w:leader="dot" w:pos="8505"/>
            </w:tabs>
            <w:rPr>
              <w:rFonts w:asciiTheme="minorHAnsi" w:eastAsiaTheme="minorEastAsia" w:hAnsiTheme="minorHAnsi" w:cstheme="minorBidi"/>
              <w:noProof/>
              <w:sz w:val="22"/>
            </w:rPr>
          </w:pPr>
        </w:p>
        <w:p w:rsidR="00202013" w:rsidRDefault="00EF774C" w:rsidP="00463ADE">
          <w:pPr>
            <w:tabs>
              <w:tab w:val="right" w:leader="dot" w:pos="8505"/>
            </w:tabs>
            <w:rPr>
              <w:b/>
              <w:bCs/>
              <w:noProof/>
            </w:rPr>
          </w:pPr>
          <w:r>
            <w:rPr>
              <w:b/>
              <w:bCs/>
              <w:noProof/>
            </w:rPr>
            <w:fldChar w:fldCharType="end"/>
          </w:r>
        </w:p>
        <w:p w:rsidR="00DF1CA5" w:rsidRPr="00202013" w:rsidRDefault="00202013" w:rsidP="00202013">
          <w:pPr>
            <w:rPr>
              <w:b/>
              <w:bCs/>
              <w:noProof/>
            </w:rPr>
            <w:sectPr w:rsidR="00DF1CA5" w:rsidRPr="00202013" w:rsidSect="00BA001B">
              <w:headerReference w:type="even" r:id="rId15"/>
              <w:footerReference w:type="even" r:id="rId16"/>
              <w:type w:val="continuous"/>
              <w:pgSz w:w="11907" w:h="16840" w:code="9"/>
              <w:pgMar w:top="1985" w:right="1701" w:bottom="1560" w:left="1418" w:header="720" w:footer="397" w:gutter="567"/>
              <w:cols w:space="720"/>
              <w:docGrid w:linePitch="360"/>
            </w:sectPr>
          </w:pPr>
          <w:r>
            <w:rPr>
              <w:b/>
              <w:bCs/>
              <w:noProof/>
            </w:rPr>
            <w:br w:type="page"/>
          </w:r>
        </w:p>
      </w:sdtContent>
    </w:sdt>
    <w:p w:rsidR="00BD5573" w:rsidRDefault="00DB7A6B" w:rsidP="00BD5573">
      <w:pPr>
        <w:pStyle w:val="Heading1"/>
        <w:rPr>
          <w:rFonts w:asciiTheme="majorHAnsi" w:hAnsiTheme="majorHAnsi"/>
          <w:szCs w:val="36"/>
        </w:rPr>
      </w:pPr>
      <w:bookmarkStart w:id="8" w:name="_Ref322418735"/>
      <w:bookmarkStart w:id="9" w:name="_Toc322579249"/>
      <w:r>
        <w:rPr>
          <w:rFonts w:asciiTheme="majorHAnsi" w:hAnsiTheme="majorHAnsi"/>
          <w:szCs w:val="36"/>
        </w:rPr>
        <w:lastRenderedPageBreak/>
        <w:t>Introduction</w:t>
      </w:r>
      <w:bookmarkEnd w:id="0"/>
      <w:bookmarkEnd w:id="1"/>
      <w:bookmarkEnd w:id="2"/>
      <w:bookmarkEnd w:id="8"/>
      <w:bookmarkEnd w:id="9"/>
    </w:p>
    <w:p w:rsidR="00DB7A6B" w:rsidRDefault="00DB7A6B" w:rsidP="00DB7A6B"/>
    <w:p w:rsidR="008B0187" w:rsidRPr="00FC453D" w:rsidRDefault="008B0187" w:rsidP="00044911">
      <w:pPr>
        <w:pStyle w:val="Heading2"/>
        <w:ind w:left="1560" w:hanging="1134"/>
        <w:rPr>
          <w:rFonts w:asciiTheme="majorHAnsi" w:hAnsiTheme="majorHAnsi"/>
          <w:color w:val="000000" w:themeColor="text1"/>
          <w:szCs w:val="28"/>
        </w:rPr>
      </w:pPr>
      <w:bookmarkStart w:id="10" w:name="_Toc322381765"/>
      <w:bookmarkStart w:id="11" w:name="_Toc322381950"/>
      <w:bookmarkStart w:id="12" w:name="_Toc322382174"/>
      <w:bookmarkStart w:id="13" w:name="_Toc322382317"/>
      <w:bookmarkStart w:id="14" w:name="_Toc322382624"/>
      <w:bookmarkStart w:id="15" w:name="_Toc322579250"/>
      <w:bookmarkEnd w:id="3"/>
      <w:bookmarkEnd w:id="4"/>
      <w:bookmarkEnd w:id="5"/>
      <w:bookmarkEnd w:id="6"/>
      <w:r w:rsidRPr="00FC453D">
        <w:rPr>
          <w:rFonts w:asciiTheme="majorHAnsi" w:hAnsiTheme="majorHAnsi"/>
          <w:color w:val="000000" w:themeColor="text1"/>
          <w:szCs w:val="28"/>
        </w:rPr>
        <w:t>FPT university capstone project</w:t>
      </w:r>
      <w:bookmarkEnd w:id="10"/>
      <w:bookmarkEnd w:id="11"/>
      <w:bookmarkEnd w:id="12"/>
      <w:bookmarkEnd w:id="13"/>
      <w:bookmarkEnd w:id="14"/>
      <w:bookmarkEnd w:id="15"/>
    </w:p>
    <w:p w:rsidR="008B0187" w:rsidRPr="00BD5573" w:rsidRDefault="00E432E6" w:rsidP="008B0187">
      <w:pPr>
        <w:rPr>
          <w:rFonts w:asciiTheme="majorHAnsi" w:hAnsiTheme="majorHAnsi"/>
          <w:color w:val="000000" w:themeColor="text1"/>
          <w:sz w:val="36"/>
          <w:szCs w:val="36"/>
        </w:rPr>
      </w:pPr>
      <w:r>
        <w:rPr>
          <w:rFonts w:asciiTheme="majorHAnsi" w:hAnsiTheme="majorHAnsi"/>
          <w:color w:val="000000" w:themeColor="text1"/>
          <w:sz w:val="36"/>
          <w:szCs w:val="36"/>
        </w:rPr>
        <w:pict>
          <v:rect id="_x0000_i1025" style="width:0;height:1.5pt" o:hralign="center" o:hrstd="t" o:hrnoshade="t" o:hr="t" fillcolor="black" stroked="f"/>
        </w:pict>
      </w:r>
    </w:p>
    <w:p w:rsidR="008B0187" w:rsidRPr="00FC453D" w:rsidRDefault="008B0187" w:rsidP="008B0187">
      <w:pPr>
        <w:jc w:val="both"/>
        <w:rPr>
          <w:rFonts w:asciiTheme="majorHAnsi" w:hAnsiTheme="majorHAnsi"/>
          <w:color w:val="000000" w:themeColor="text1"/>
          <w:szCs w:val="24"/>
        </w:rPr>
      </w:pPr>
      <w:r w:rsidRPr="00FC453D">
        <w:rPr>
          <w:rStyle w:val="Emphasis"/>
          <w:rFonts w:asciiTheme="majorHAnsi" w:hAnsiTheme="majorHAnsi"/>
          <w:color w:val="000000" w:themeColor="text1"/>
          <w:szCs w:val="24"/>
        </w:rPr>
        <w:t>This introduction presents the aims and objectives of The LIB Capstone Project. It contains information about what kind of data we are trying to collect, how we go about this process of data collection, the kind of analysis which will take place and the results we hope to have achieved at the culmination of the project in 2012.</w:t>
      </w:r>
    </w:p>
    <w:p w:rsidR="008B0187" w:rsidRPr="00BD5573" w:rsidRDefault="00E432E6" w:rsidP="008B0187">
      <w:pPr>
        <w:rPr>
          <w:rFonts w:asciiTheme="majorHAnsi" w:hAnsiTheme="majorHAnsi"/>
          <w:color w:val="000000" w:themeColor="text1"/>
          <w:sz w:val="36"/>
          <w:szCs w:val="36"/>
        </w:rPr>
      </w:pPr>
      <w:r>
        <w:rPr>
          <w:rFonts w:asciiTheme="majorHAnsi" w:hAnsiTheme="majorHAnsi"/>
          <w:color w:val="000000" w:themeColor="text1"/>
          <w:sz w:val="36"/>
          <w:szCs w:val="36"/>
        </w:rPr>
        <w:pict>
          <v:rect id="_x0000_i1026" style="width:0;height:1.5pt" o:hralign="center" o:hrstd="t" o:hrnoshade="t" o:hr="t" fillcolor="black" stroked="f"/>
        </w:pict>
      </w:r>
    </w:p>
    <w:p w:rsidR="008B0187" w:rsidRPr="00FC453D" w:rsidRDefault="008B0187" w:rsidP="00044911">
      <w:pPr>
        <w:pStyle w:val="Heading2"/>
        <w:ind w:left="1560" w:hanging="1134"/>
        <w:rPr>
          <w:rFonts w:asciiTheme="majorHAnsi" w:hAnsiTheme="majorHAnsi"/>
          <w:color w:val="000000" w:themeColor="text1"/>
          <w:szCs w:val="28"/>
        </w:rPr>
      </w:pPr>
      <w:bookmarkStart w:id="16" w:name="background"/>
      <w:bookmarkStart w:id="17" w:name="_Toc322381766"/>
      <w:bookmarkStart w:id="18" w:name="_Toc322381951"/>
      <w:bookmarkStart w:id="19" w:name="_Toc322382175"/>
      <w:bookmarkStart w:id="20" w:name="_Toc322382318"/>
      <w:bookmarkStart w:id="21" w:name="_Toc322382625"/>
      <w:bookmarkStart w:id="22" w:name="_Toc322579251"/>
      <w:r w:rsidRPr="00FC453D">
        <w:rPr>
          <w:rFonts w:asciiTheme="majorHAnsi" w:hAnsiTheme="majorHAnsi"/>
          <w:color w:val="000000" w:themeColor="text1"/>
          <w:szCs w:val="28"/>
        </w:rPr>
        <w:t>Background</w:t>
      </w:r>
      <w:bookmarkEnd w:id="16"/>
      <w:bookmarkEnd w:id="17"/>
      <w:bookmarkEnd w:id="18"/>
      <w:bookmarkEnd w:id="19"/>
      <w:bookmarkEnd w:id="20"/>
      <w:bookmarkEnd w:id="21"/>
      <w:bookmarkEnd w:id="22"/>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t xml:space="preserve">This project is created based on the need of FPT University for the students of 2008 – 2012 year graduation. </w:t>
      </w:r>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t xml:space="preserve">Today, it’s a need for everyone to access knowledge from any kind of system. There are many people that prefer to get to the library and check the books that they think can satisfy them with their problems. So, libraries are one of the developed countries’ concerns. According to that, for the sake of managing the knowledge system, Library Management Systems are created thanks to the developing of Libraries. </w:t>
      </w:r>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t>FPT University that has recently built a library, need software that can help their librarians to manage the books efficiently.</w:t>
      </w:r>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t>From those reasons, the LIB project is created.</w:t>
      </w:r>
    </w:p>
    <w:p w:rsidR="008B0187" w:rsidRPr="00FC453D" w:rsidRDefault="008B0187" w:rsidP="00044911">
      <w:pPr>
        <w:pStyle w:val="Heading2"/>
        <w:ind w:left="1560" w:hanging="1134"/>
        <w:rPr>
          <w:rFonts w:asciiTheme="majorHAnsi" w:hAnsiTheme="majorHAnsi"/>
          <w:color w:val="000000" w:themeColor="text1"/>
          <w:szCs w:val="28"/>
        </w:rPr>
      </w:pPr>
      <w:bookmarkStart w:id="23" w:name="introduction"/>
      <w:bookmarkStart w:id="24" w:name="_Toc322381767"/>
      <w:bookmarkStart w:id="25" w:name="_Toc322381952"/>
      <w:bookmarkStart w:id="26" w:name="_Toc322382176"/>
      <w:bookmarkStart w:id="27" w:name="_Toc322382319"/>
      <w:bookmarkStart w:id="28" w:name="_Toc322382626"/>
      <w:bookmarkStart w:id="29" w:name="_Toc322579252"/>
      <w:r w:rsidRPr="00FC453D">
        <w:rPr>
          <w:rFonts w:asciiTheme="majorHAnsi" w:hAnsiTheme="majorHAnsi"/>
          <w:color w:val="000000" w:themeColor="text1"/>
          <w:szCs w:val="28"/>
        </w:rPr>
        <w:t>Introduction</w:t>
      </w:r>
      <w:bookmarkEnd w:id="23"/>
      <w:bookmarkEnd w:id="24"/>
      <w:bookmarkEnd w:id="25"/>
      <w:bookmarkEnd w:id="26"/>
      <w:bookmarkEnd w:id="27"/>
      <w:bookmarkEnd w:id="28"/>
      <w:bookmarkEnd w:id="29"/>
    </w:p>
    <w:p w:rsidR="008B0187" w:rsidRPr="00FC453D" w:rsidRDefault="008B0187" w:rsidP="00F06A46">
      <w:pPr>
        <w:jc w:val="both"/>
        <w:rPr>
          <w:rFonts w:asciiTheme="majorHAnsi" w:hAnsiTheme="majorHAnsi"/>
          <w:color w:val="000000" w:themeColor="text1"/>
          <w:szCs w:val="24"/>
        </w:rPr>
      </w:pPr>
      <w:r w:rsidRPr="00FC453D">
        <w:rPr>
          <w:rFonts w:asciiTheme="majorHAnsi" w:hAnsiTheme="majorHAnsi"/>
          <w:color w:val="000000" w:themeColor="text1"/>
          <w:szCs w:val="24"/>
        </w:rPr>
        <w:t>There are over 200 public libraries in the world, which contain more than 430.000 titles of books all over the world. And one library has its own way of knowledge management. This will make the other users hard to access to the knowledge system of an unknown world.</w:t>
      </w:r>
    </w:p>
    <w:p w:rsidR="008B0187" w:rsidRPr="00FC453D" w:rsidRDefault="008B0187" w:rsidP="00F06A46">
      <w:pPr>
        <w:jc w:val="both"/>
        <w:rPr>
          <w:rFonts w:asciiTheme="majorHAnsi" w:hAnsiTheme="majorHAnsi"/>
          <w:color w:val="000000" w:themeColor="text1"/>
          <w:szCs w:val="24"/>
        </w:rPr>
      </w:pPr>
      <w:r w:rsidRPr="00FC453D">
        <w:rPr>
          <w:rFonts w:asciiTheme="majorHAnsi" w:hAnsiTheme="majorHAnsi"/>
          <w:color w:val="000000" w:themeColor="text1"/>
          <w:szCs w:val="24"/>
        </w:rPr>
        <w:lastRenderedPageBreak/>
        <w:t>The LIB is the Library Management System that provides a very efficient way to manage knowledge of any library. From one small library to a thousands of large libraries, to make the world of knowledge seem easy to others than the old way of storing book.</w:t>
      </w:r>
    </w:p>
    <w:p w:rsidR="008B0187" w:rsidRPr="00FC453D" w:rsidRDefault="008B0187" w:rsidP="00044911">
      <w:pPr>
        <w:pStyle w:val="Heading2"/>
        <w:ind w:left="1560" w:hanging="1134"/>
        <w:rPr>
          <w:rFonts w:asciiTheme="majorHAnsi" w:hAnsiTheme="majorHAnsi"/>
          <w:color w:val="000000" w:themeColor="text1"/>
          <w:szCs w:val="28"/>
        </w:rPr>
      </w:pPr>
      <w:bookmarkStart w:id="30" w:name="aims"/>
      <w:bookmarkStart w:id="31" w:name="_Toc322381768"/>
      <w:bookmarkStart w:id="32" w:name="_Toc322381953"/>
      <w:bookmarkStart w:id="33" w:name="_Toc322382177"/>
      <w:bookmarkStart w:id="34" w:name="_Toc322382320"/>
      <w:bookmarkStart w:id="35" w:name="_Toc322382627"/>
      <w:bookmarkStart w:id="36" w:name="_Toc322579253"/>
      <w:r w:rsidRPr="00FC453D">
        <w:rPr>
          <w:rFonts w:asciiTheme="majorHAnsi" w:hAnsiTheme="majorHAnsi"/>
          <w:color w:val="000000" w:themeColor="text1"/>
          <w:szCs w:val="28"/>
        </w:rPr>
        <w:t>Aims and objectives</w:t>
      </w:r>
      <w:bookmarkEnd w:id="30"/>
      <w:bookmarkEnd w:id="31"/>
      <w:bookmarkEnd w:id="32"/>
      <w:bookmarkEnd w:id="33"/>
      <w:bookmarkEnd w:id="34"/>
      <w:bookmarkEnd w:id="35"/>
      <w:bookmarkEnd w:id="36"/>
    </w:p>
    <w:p w:rsidR="008B0187" w:rsidRPr="00FC453D" w:rsidRDefault="008B0187" w:rsidP="00483A07">
      <w:pPr>
        <w:jc w:val="both"/>
        <w:rPr>
          <w:rFonts w:asciiTheme="majorHAnsi" w:hAnsiTheme="majorHAnsi"/>
          <w:color w:val="000000" w:themeColor="text1"/>
          <w:szCs w:val="24"/>
        </w:rPr>
      </w:pPr>
      <w:r w:rsidRPr="00FC453D">
        <w:rPr>
          <w:rFonts w:asciiTheme="majorHAnsi" w:hAnsiTheme="majorHAnsi"/>
          <w:color w:val="000000" w:themeColor="text1"/>
          <w:szCs w:val="24"/>
        </w:rPr>
        <w:t>The defined aims of the LIB project are to:</w:t>
      </w:r>
    </w:p>
    <w:p w:rsidR="008B0187" w:rsidRPr="00FC453D" w:rsidRDefault="008B0187" w:rsidP="00483A07">
      <w:pPr>
        <w:pStyle w:val="ListParagraph"/>
        <w:numPr>
          <w:ilvl w:val="0"/>
          <w:numId w:val="1"/>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Provide the efficient way for library for storing knowledge.</w:t>
      </w:r>
    </w:p>
    <w:p w:rsidR="008B0187" w:rsidRPr="00FC453D" w:rsidRDefault="008B0187" w:rsidP="00483A07">
      <w:pPr>
        <w:pStyle w:val="ListParagraph"/>
        <w:numPr>
          <w:ilvl w:val="0"/>
          <w:numId w:val="1"/>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Make users feel at ease when access to the storage of books.</w:t>
      </w:r>
    </w:p>
    <w:p w:rsidR="008B0187" w:rsidRPr="00FC453D" w:rsidRDefault="008B0187" w:rsidP="00483A07">
      <w:pPr>
        <w:pStyle w:val="ListParagraph"/>
        <w:numPr>
          <w:ilvl w:val="0"/>
          <w:numId w:val="1"/>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Provide the creators a way to achieve the graduation certification from FPT University.</w:t>
      </w:r>
    </w:p>
    <w:p w:rsidR="008B0187" w:rsidRPr="00FC453D" w:rsidRDefault="008B0187" w:rsidP="00483A07">
      <w:pPr>
        <w:jc w:val="both"/>
        <w:rPr>
          <w:rFonts w:asciiTheme="majorHAnsi" w:hAnsiTheme="majorHAnsi"/>
          <w:color w:val="000000" w:themeColor="text1"/>
          <w:szCs w:val="24"/>
        </w:rPr>
      </w:pPr>
    </w:p>
    <w:p w:rsidR="008B0187" w:rsidRPr="00FC453D" w:rsidRDefault="008B0187" w:rsidP="00483A07">
      <w:pPr>
        <w:jc w:val="both"/>
        <w:rPr>
          <w:rFonts w:asciiTheme="majorHAnsi" w:hAnsiTheme="majorHAnsi"/>
          <w:color w:val="000000" w:themeColor="text1"/>
          <w:szCs w:val="24"/>
        </w:rPr>
      </w:pPr>
      <w:r w:rsidRPr="00FC453D">
        <w:rPr>
          <w:rFonts w:asciiTheme="majorHAnsi" w:hAnsiTheme="majorHAnsi"/>
          <w:color w:val="000000" w:themeColor="text1"/>
          <w:szCs w:val="24"/>
        </w:rPr>
        <w:t>The project scope is focus on 3 main features:</w:t>
      </w:r>
    </w:p>
    <w:p w:rsidR="008B0187" w:rsidRPr="00FC453D" w:rsidRDefault="008B0187" w:rsidP="00483A07">
      <w:pPr>
        <w:pStyle w:val="ListParagraph"/>
        <w:numPr>
          <w:ilvl w:val="0"/>
          <w:numId w:val="4"/>
        </w:numPr>
        <w:tabs>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 w:val="left" w:pos="8640"/>
          <w:tab w:val="left" w:pos="9180"/>
          <w:tab w:val="left" w:pos="9720"/>
          <w:tab w:val="left" w:pos="10260"/>
          <w:tab w:val="left" w:pos="10800"/>
          <w:tab w:val="left" w:pos="11340"/>
          <w:tab w:val="left" w:pos="11880"/>
          <w:tab w:val="left" w:pos="12420"/>
          <w:tab w:val="left" w:pos="12960"/>
          <w:tab w:val="left" w:pos="13500"/>
          <w:tab w:val="left" w:pos="14040"/>
          <w:tab w:val="left" w:pos="14580"/>
          <w:tab w:val="left" w:pos="15120"/>
          <w:tab w:val="left" w:pos="15660"/>
          <w:tab w:val="left" w:pos="16200"/>
          <w:tab w:val="left" w:pos="16740"/>
          <w:tab w:val="left" w:pos="17280"/>
        </w:tabs>
        <w:autoSpaceDE w:val="0"/>
        <w:autoSpaceDN w:val="0"/>
        <w:adjustRightInd w:val="0"/>
        <w:spacing w:before="0" w:after="0" w:line="240" w:lineRule="auto"/>
        <w:jc w:val="both"/>
        <w:rPr>
          <w:rFonts w:asciiTheme="majorHAnsi" w:eastAsia="Malgun Gothic" w:hAnsiTheme="majorHAnsi" w:cs="Malgun Gothic"/>
          <w:color w:val="000000" w:themeColor="text1"/>
          <w:sz w:val="24"/>
          <w:szCs w:val="24"/>
        </w:rPr>
      </w:pPr>
      <w:r w:rsidRPr="00FC453D">
        <w:rPr>
          <w:rFonts w:asciiTheme="majorHAnsi" w:eastAsia="Malgun Gothic" w:hAnsiTheme="majorHAnsi" w:cs="Malgun Gothic"/>
          <w:color w:val="000000" w:themeColor="text1"/>
          <w:sz w:val="24"/>
          <w:szCs w:val="24"/>
        </w:rPr>
        <w:t>Book Transaction Management</w:t>
      </w:r>
    </w:p>
    <w:p w:rsidR="008B0187" w:rsidRPr="00FC453D" w:rsidRDefault="008B0187" w:rsidP="00483A07">
      <w:pPr>
        <w:pStyle w:val="ListParagraph"/>
        <w:numPr>
          <w:ilvl w:val="0"/>
          <w:numId w:val="4"/>
        </w:numPr>
        <w:tabs>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 w:val="left" w:pos="8640"/>
          <w:tab w:val="left" w:pos="9180"/>
          <w:tab w:val="left" w:pos="9720"/>
          <w:tab w:val="left" w:pos="10260"/>
          <w:tab w:val="left" w:pos="10800"/>
          <w:tab w:val="left" w:pos="11340"/>
          <w:tab w:val="left" w:pos="11880"/>
          <w:tab w:val="left" w:pos="12420"/>
          <w:tab w:val="left" w:pos="12960"/>
          <w:tab w:val="left" w:pos="13500"/>
          <w:tab w:val="left" w:pos="14040"/>
          <w:tab w:val="left" w:pos="14580"/>
          <w:tab w:val="left" w:pos="15120"/>
          <w:tab w:val="left" w:pos="15660"/>
          <w:tab w:val="left" w:pos="16200"/>
          <w:tab w:val="left" w:pos="16740"/>
          <w:tab w:val="left" w:pos="17280"/>
        </w:tabs>
        <w:autoSpaceDE w:val="0"/>
        <w:autoSpaceDN w:val="0"/>
        <w:adjustRightInd w:val="0"/>
        <w:spacing w:before="0" w:after="0" w:line="240" w:lineRule="auto"/>
        <w:jc w:val="both"/>
        <w:rPr>
          <w:rFonts w:asciiTheme="majorHAnsi" w:eastAsia="Malgun Gothic" w:hAnsiTheme="majorHAnsi" w:cs="Malgun Gothic"/>
          <w:color w:val="000000" w:themeColor="text1"/>
          <w:sz w:val="24"/>
          <w:szCs w:val="24"/>
        </w:rPr>
      </w:pPr>
      <w:r w:rsidRPr="00FC453D">
        <w:rPr>
          <w:rFonts w:asciiTheme="majorHAnsi" w:eastAsia="Malgun Gothic" w:hAnsiTheme="majorHAnsi" w:cs="Malgun Gothic"/>
          <w:color w:val="000000" w:themeColor="text1"/>
          <w:sz w:val="24"/>
          <w:szCs w:val="24"/>
        </w:rPr>
        <w:t>Book Management</w:t>
      </w:r>
    </w:p>
    <w:p w:rsidR="008B0187" w:rsidRPr="00FC453D" w:rsidRDefault="008B0187" w:rsidP="00483A07">
      <w:pPr>
        <w:pStyle w:val="ListParagraph"/>
        <w:numPr>
          <w:ilvl w:val="0"/>
          <w:numId w:val="4"/>
        </w:numPr>
        <w:tabs>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 w:val="left" w:pos="8640"/>
          <w:tab w:val="left" w:pos="9180"/>
          <w:tab w:val="left" w:pos="9720"/>
          <w:tab w:val="left" w:pos="10260"/>
          <w:tab w:val="left" w:pos="10800"/>
          <w:tab w:val="left" w:pos="11340"/>
          <w:tab w:val="left" w:pos="11880"/>
          <w:tab w:val="left" w:pos="12420"/>
          <w:tab w:val="left" w:pos="12960"/>
          <w:tab w:val="left" w:pos="13500"/>
          <w:tab w:val="left" w:pos="14040"/>
          <w:tab w:val="left" w:pos="14580"/>
          <w:tab w:val="left" w:pos="15120"/>
          <w:tab w:val="left" w:pos="15660"/>
          <w:tab w:val="left" w:pos="16200"/>
          <w:tab w:val="left" w:pos="16740"/>
          <w:tab w:val="left" w:pos="17280"/>
        </w:tabs>
        <w:autoSpaceDE w:val="0"/>
        <w:autoSpaceDN w:val="0"/>
        <w:adjustRightInd w:val="0"/>
        <w:spacing w:before="0" w:after="0" w:line="240" w:lineRule="auto"/>
        <w:jc w:val="both"/>
        <w:rPr>
          <w:rFonts w:asciiTheme="majorHAnsi" w:eastAsia="Malgun Gothic" w:hAnsiTheme="majorHAnsi" w:cs="Malgun Gothic"/>
          <w:color w:val="000000" w:themeColor="text1"/>
          <w:sz w:val="24"/>
          <w:szCs w:val="24"/>
        </w:rPr>
      </w:pPr>
      <w:r w:rsidRPr="00FC453D">
        <w:rPr>
          <w:rFonts w:asciiTheme="majorHAnsi" w:eastAsia="Malgun Gothic" w:hAnsiTheme="majorHAnsi" w:cs="Malgun Gothic"/>
          <w:color w:val="000000" w:themeColor="text1"/>
          <w:sz w:val="24"/>
          <w:szCs w:val="24"/>
        </w:rPr>
        <w:t>Client Management</w:t>
      </w:r>
    </w:p>
    <w:p w:rsidR="008B0187" w:rsidRPr="00FC453D" w:rsidRDefault="008B0187" w:rsidP="008B0187">
      <w:pPr>
        <w:rPr>
          <w:rFonts w:asciiTheme="majorHAnsi" w:hAnsiTheme="majorHAnsi"/>
          <w:color w:val="000000" w:themeColor="text1"/>
          <w:szCs w:val="24"/>
        </w:rPr>
      </w:pPr>
    </w:p>
    <w:p w:rsidR="008B0187" w:rsidRPr="00FC453D" w:rsidRDefault="008B0187" w:rsidP="00044911">
      <w:pPr>
        <w:pStyle w:val="Heading2"/>
        <w:ind w:left="1560" w:hanging="1134"/>
        <w:rPr>
          <w:rFonts w:asciiTheme="majorHAnsi" w:hAnsiTheme="majorHAnsi"/>
          <w:color w:val="000000" w:themeColor="text1"/>
          <w:szCs w:val="28"/>
        </w:rPr>
      </w:pPr>
      <w:bookmarkStart w:id="37" w:name="works"/>
      <w:bookmarkStart w:id="38" w:name="_Toc322381769"/>
      <w:bookmarkStart w:id="39" w:name="_Toc322381954"/>
      <w:bookmarkStart w:id="40" w:name="_Toc322382178"/>
      <w:bookmarkStart w:id="41" w:name="_Toc322382321"/>
      <w:bookmarkStart w:id="42" w:name="_Toc322382628"/>
      <w:bookmarkStart w:id="43" w:name="_Toc322579254"/>
      <w:r w:rsidRPr="00FC453D">
        <w:rPr>
          <w:rFonts w:asciiTheme="majorHAnsi" w:hAnsiTheme="majorHAnsi"/>
          <w:color w:val="000000" w:themeColor="text1"/>
          <w:szCs w:val="28"/>
        </w:rPr>
        <w:t>How LIB works</w:t>
      </w:r>
      <w:bookmarkEnd w:id="37"/>
      <w:bookmarkEnd w:id="38"/>
      <w:bookmarkEnd w:id="39"/>
      <w:bookmarkEnd w:id="40"/>
      <w:bookmarkEnd w:id="41"/>
      <w:bookmarkEnd w:id="42"/>
      <w:bookmarkEnd w:id="43"/>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t>LIB will be used by the libraries all over the network of information. Every library has its own knowledge database. All will be connected to the main database system, in here, data will collected and filtered for the sake of users in the specific area and knowledge.</w:t>
      </w:r>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t>It will perform as a manager of local area library on manage books and user, also the state borrow and return. Also, it connects to world library to update the information of the new titles over the world and provide new information based on specific program or area of the local library.</w:t>
      </w:r>
    </w:p>
    <w:p w:rsidR="008B0187" w:rsidRPr="00FC453D" w:rsidRDefault="008B0187" w:rsidP="008B0187">
      <w:pPr>
        <w:jc w:val="both"/>
        <w:rPr>
          <w:rFonts w:asciiTheme="majorHAnsi" w:hAnsiTheme="majorHAnsi"/>
          <w:color w:val="000000" w:themeColor="text1"/>
          <w:szCs w:val="24"/>
        </w:rPr>
      </w:pPr>
    </w:p>
    <w:p w:rsidR="008B0187" w:rsidRPr="00FC453D" w:rsidRDefault="008B0187" w:rsidP="00044911">
      <w:pPr>
        <w:pStyle w:val="Heading2"/>
        <w:ind w:left="1560" w:hanging="1134"/>
        <w:rPr>
          <w:rFonts w:asciiTheme="majorHAnsi" w:hAnsiTheme="majorHAnsi"/>
          <w:color w:val="000000" w:themeColor="text1"/>
          <w:szCs w:val="28"/>
        </w:rPr>
      </w:pPr>
      <w:bookmarkStart w:id="44" w:name="program"/>
      <w:bookmarkStart w:id="45" w:name="_Toc322381770"/>
      <w:bookmarkStart w:id="46" w:name="_Toc322381955"/>
      <w:bookmarkStart w:id="47" w:name="_Toc322382179"/>
      <w:bookmarkStart w:id="48" w:name="_Toc322382322"/>
      <w:bookmarkStart w:id="49" w:name="_Toc322382629"/>
      <w:bookmarkStart w:id="50" w:name="_Toc322579255"/>
      <w:r w:rsidRPr="00FC453D">
        <w:rPr>
          <w:rFonts w:asciiTheme="majorHAnsi" w:hAnsiTheme="majorHAnsi"/>
          <w:color w:val="000000" w:themeColor="text1"/>
          <w:szCs w:val="28"/>
        </w:rPr>
        <w:t>Project program and management</w:t>
      </w:r>
      <w:bookmarkEnd w:id="44"/>
      <w:bookmarkEnd w:id="45"/>
      <w:bookmarkEnd w:id="46"/>
      <w:bookmarkEnd w:id="47"/>
      <w:bookmarkEnd w:id="48"/>
      <w:bookmarkEnd w:id="49"/>
      <w:bookmarkEnd w:id="50"/>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t>The LIB Project has been arranged in a series of 8 Capstone projects of FPT University in 2012, and be divided in to 3 main phrases, takes place from Jan 2012 to May 2012.</w:t>
      </w:r>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t>The sponsor of the project is one of the university professors: Mr. TaiTN.</w:t>
      </w:r>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lastRenderedPageBreak/>
        <w:t>LIB will be performed as a formal software engineering project from the start of the project. Every document will be created as of the need of the project and request from users and sponsors, and created based on the templates of FPT Software, except this document.</w:t>
      </w:r>
    </w:p>
    <w:p w:rsidR="008B0187" w:rsidRPr="00FC453D" w:rsidRDefault="008B0187" w:rsidP="008B0187">
      <w:pPr>
        <w:jc w:val="both"/>
        <w:rPr>
          <w:rFonts w:asciiTheme="majorHAnsi" w:hAnsiTheme="majorHAnsi"/>
          <w:color w:val="000000" w:themeColor="text1"/>
          <w:szCs w:val="24"/>
        </w:rPr>
      </w:pPr>
      <w:r w:rsidRPr="00FC453D">
        <w:rPr>
          <w:rFonts w:asciiTheme="majorHAnsi" w:hAnsiTheme="majorHAnsi"/>
          <w:color w:val="000000" w:themeColor="text1"/>
          <w:szCs w:val="24"/>
        </w:rPr>
        <w:t>LIB will use SCRUM, one of the agile software management processes, as the project software process.</w:t>
      </w:r>
    </w:p>
    <w:p w:rsidR="008B0187" w:rsidRPr="00FC453D" w:rsidRDefault="008B0187" w:rsidP="00044911">
      <w:pPr>
        <w:pStyle w:val="Heading2"/>
        <w:ind w:left="1560" w:hanging="1134"/>
        <w:rPr>
          <w:rFonts w:asciiTheme="majorHAnsi" w:hAnsiTheme="majorHAnsi"/>
          <w:color w:val="000000" w:themeColor="text1"/>
          <w:szCs w:val="28"/>
        </w:rPr>
      </w:pPr>
      <w:bookmarkStart w:id="51" w:name="_Toc322381771"/>
      <w:bookmarkStart w:id="52" w:name="_Toc322381956"/>
      <w:bookmarkStart w:id="53" w:name="_Toc322382180"/>
      <w:bookmarkStart w:id="54" w:name="_Toc322382323"/>
      <w:bookmarkStart w:id="55" w:name="_Toc322382630"/>
      <w:bookmarkStart w:id="56" w:name="_Toc322579256"/>
      <w:r w:rsidRPr="00FC453D">
        <w:rPr>
          <w:rFonts w:asciiTheme="majorHAnsi" w:hAnsiTheme="majorHAnsi"/>
          <w:color w:val="000000" w:themeColor="text1"/>
          <w:szCs w:val="28"/>
        </w:rPr>
        <w:t>Project members</w:t>
      </w:r>
      <w:bookmarkEnd w:id="51"/>
      <w:bookmarkEnd w:id="52"/>
      <w:bookmarkEnd w:id="53"/>
      <w:bookmarkEnd w:id="54"/>
      <w:bookmarkEnd w:id="55"/>
      <w:bookmarkEnd w:id="56"/>
    </w:p>
    <w:p w:rsidR="008B0187" w:rsidRPr="00FC453D" w:rsidRDefault="008B0187" w:rsidP="00483A07">
      <w:pPr>
        <w:jc w:val="both"/>
        <w:rPr>
          <w:rFonts w:asciiTheme="majorHAnsi" w:hAnsiTheme="majorHAnsi"/>
          <w:color w:val="000000" w:themeColor="text1"/>
          <w:szCs w:val="24"/>
        </w:rPr>
      </w:pPr>
      <w:r w:rsidRPr="00FC453D">
        <w:rPr>
          <w:rFonts w:asciiTheme="majorHAnsi" w:hAnsiTheme="majorHAnsi"/>
          <w:color w:val="000000" w:themeColor="text1"/>
          <w:szCs w:val="24"/>
        </w:rPr>
        <w:t>This project will consist of 4 students from SE0425 class of 2008 of FPT University:</w:t>
      </w:r>
    </w:p>
    <w:p w:rsidR="008B0187" w:rsidRPr="00FC453D" w:rsidRDefault="008B0187" w:rsidP="00483A07">
      <w:pPr>
        <w:pStyle w:val="ListParagraph"/>
        <w:numPr>
          <w:ilvl w:val="0"/>
          <w:numId w:val="2"/>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Lê Minh Quân – QUANLM – 60209 – Team Leader</w:t>
      </w:r>
    </w:p>
    <w:p w:rsidR="008B0187" w:rsidRPr="00FC453D" w:rsidRDefault="008B0187" w:rsidP="00483A07">
      <w:pPr>
        <w:pStyle w:val="ListParagraph"/>
        <w:numPr>
          <w:ilvl w:val="0"/>
          <w:numId w:val="2"/>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Nguyễn Hùng Phú – PHUNH – 60177 – Team Member</w:t>
      </w:r>
    </w:p>
    <w:p w:rsidR="008B0187" w:rsidRPr="00FC453D" w:rsidRDefault="008B0187" w:rsidP="00483A07">
      <w:pPr>
        <w:pStyle w:val="ListParagraph"/>
        <w:numPr>
          <w:ilvl w:val="0"/>
          <w:numId w:val="2"/>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Trịnh Ngọc Điệp – DIEPTN – 60128 – Team Member</w:t>
      </w:r>
    </w:p>
    <w:p w:rsidR="008B0187" w:rsidRPr="00FC453D" w:rsidRDefault="008B0187" w:rsidP="00483A07">
      <w:pPr>
        <w:pStyle w:val="ListParagraph"/>
        <w:numPr>
          <w:ilvl w:val="0"/>
          <w:numId w:val="2"/>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Trần Hồ Quốc Bảo – BaoTHQ – 60177 – Team Member</w:t>
      </w:r>
    </w:p>
    <w:p w:rsidR="008B0187" w:rsidRPr="00FC453D" w:rsidRDefault="008B0187" w:rsidP="00044911">
      <w:pPr>
        <w:pStyle w:val="Heading2"/>
        <w:ind w:left="1560" w:hanging="1134"/>
        <w:rPr>
          <w:rFonts w:asciiTheme="majorHAnsi" w:hAnsiTheme="majorHAnsi"/>
          <w:color w:val="000000" w:themeColor="text1"/>
          <w:szCs w:val="28"/>
        </w:rPr>
      </w:pPr>
      <w:bookmarkStart w:id="57" w:name="_Toc322381772"/>
      <w:bookmarkStart w:id="58" w:name="_Toc322381957"/>
      <w:bookmarkStart w:id="59" w:name="_Toc322382181"/>
      <w:bookmarkStart w:id="60" w:name="_Toc322382324"/>
      <w:bookmarkStart w:id="61" w:name="_Toc322382631"/>
      <w:bookmarkStart w:id="62" w:name="_Toc322579257"/>
      <w:r w:rsidRPr="00FC453D">
        <w:rPr>
          <w:rFonts w:asciiTheme="majorHAnsi" w:hAnsiTheme="majorHAnsi"/>
          <w:color w:val="000000" w:themeColor="text1"/>
          <w:szCs w:val="28"/>
        </w:rPr>
        <w:t>LIB - Why is it needed?</w:t>
      </w:r>
      <w:bookmarkEnd w:id="57"/>
      <w:bookmarkEnd w:id="58"/>
      <w:bookmarkEnd w:id="59"/>
      <w:bookmarkEnd w:id="60"/>
      <w:bookmarkEnd w:id="61"/>
      <w:bookmarkEnd w:id="62"/>
    </w:p>
    <w:p w:rsidR="008B0187" w:rsidRPr="00FC453D" w:rsidRDefault="008B0187" w:rsidP="00483A07">
      <w:pPr>
        <w:pStyle w:val="ListParagraph"/>
        <w:numPr>
          <w:ilvl w:val="0"/>
          <w:numId w:val="3"/>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To help the government or board of study making use of the library management system.</w:t>
      </w:r>
    </w:p>
    <w:p w:rsidR="008B0187" w:rsidRPr="00FC453D" w:rsidRDefault="008B0187" w:rsidP="00483A07">
      <w:pPr>
        <w:pStyle w:val="ListParagraph"/>
        <w:numPr>
          <w:ilvl w:val="0"/>
          <w:numId w:val="3"/>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To help the users to access the knowledge database.</w:t>
      </w:r>
    </w:p>
    <w:p w:rsidR="008B0187" w:rsidRPr="00FC453D" w:rsidRDefault="008B0187" w:rsidP="00483A07">
      <w:pPr>
        <w:pStyle w:val="ListParagraph"/>
        <w:numPr>
          <w:ilvl w:val="0"/>
          <w:numId w:val="3"/>
        </w:numPr>
        <w:jc w:val="both"/>
        <w:rPr>
          <w:rFonts w:asciiTheme="majorHAnsi" w:hAnsiTheme="majorHAnsi"/>
          <w:color w:val="000000" w:themeColor="text1"/>
          <w:sz w:val="24"/>
          <w:szCs w:val="24"/>
        </w:rPr>
      </w:pPr>
      <w:r w:rsidRPr="00FC453D">
        <w:rPr>
          <w:rFonts w:asciiTheme="majorHAnsi" w:hAnsiTheme="majorHAnsi"/>
          <w:color w:val="000000" w:themeColor="text1"/>
          <w:sz w:val="24"/>
          <w:szCs w:val="24"/>
        </w:rPr>
        <w:t>To digitalize the librarian’s jobs.</w:t>
      </w:r>
    </w:p>
    <w:p w:rsidR="008B0187" w:rsidRPr="00FC453D" w:rsidRDefault="008B0187" w:rsidP="00044911">
      <w:pPr>
        <w:pStyle w:val="Heading2"/>
        <w:ind w:left="1560" w:hanging="1134"/>
        <w:rPr>
          <w:rFonts w:asciiTheme="majorHAnsi" w:hAnsiTheme="majorHAnsi"/>
          <w:color w:val="000000" w:themeColor="text1"/>
          <w:szCs w:val="28"/>
        </w:rPr>
      </w:pPr>
      <w:bookmarkStart w:id="63" w:name="time"/>
      <w:bookmarkStart w:id="64" w:name="_Toc322381773"/>
      <w:bookmarkStart w:id="65" w:name="_Toc322381958"/>
      <w:bookmarkStart w:id="66" w:name="_Toc322382182"/>
      <w:bookmarkStart w:id="67" w:name="_Toc322382325"/>
      <w:bookmarkStart w:id="68" w:name="_Toc322382632"/>
      <w:bookmarkStart w:id="69" w:name="_Toc322579258"/>
      <w:r w:rsidRPr="00FC453D">
        <w:rPr>
          <w:rFonts w:asciiTheme="majorHAnsi" w:hAnsiTheme="majorHAnsi"/>
          <w:color w:val="000000" w:themeColor="text1"/>
          <w:szCs w:val="28"/>
        </w:rPr>
        <w:t>Conclusion</w:t>
      </w:r>
      <w:bookmarkEnd w:id="63"/>
      <w:bookmarkEnd w:id="64"/>
      <w:bookmarkEnd w:id="65"/>
      <w:bookmarkEnd w:id="66"/>
      <w:bookmarkEnd w:id="67"/>
      <w:bookmarkEnd w:id="68"/>
      <w:bookmarkEnd w:id="69"/>
    </w:p>
    <w:p w:rsidR="008B0187" w:rsidRPr="00FC453D" w:rsidRDefault="008B0187" w:rsidP="00F06A46">
      <w:pPr>
        <w:jc w:val="both"/>
        <w:rPr>
          <w:rFonts w:asciiTheme="majorHAnsi" w:hAnsiTheme="majorHAnsi"/>
          <w:color w:val="000000" w:themeColor="text1"/>
          <w:szCs w:val="24"/>
        </w:rPr>
      </w:pPr>
      <w:r w:rsidRPr="00FC453D">
        <w:rPr>
          <w:rFonts w:asciiTheme="majorHAnsi" w:hAnsiTheme="majorHAnsi"/>
          <w:color w:val="000000" w:themeColor="text1"/>
          <w:szCs w:val="24"/>
        </w:rPr>
        <w:t>All we have declared above is basic information of the LIB project. But the main purpose of this project is to summarize knowledge that we have learnt over 4 years in university. Further information will be provided in the next documents.</w:t>
      </w:r>
    </w:p>
    <w:p w:rsidR="00BA001B" w:rsidRDefault="00BA001B" w:rsidP="00F06A46">
      <w:pPr>
        <w:jc w:val="both"/>
        <w:rPr>
          <w:rFonts w:asciiTheme="majorHAnsi" w:hAnsiTheme="majorHAnsi"/>
          <w:color w:val="000000" w:themeColor="text1"/>
          <w:sz w:val="36"/>
          <w:szCs w:val="36"/>
        </w:rPr>
        <w:sectPr w:rsidR="00BA001B" w:rsidSect="0082098E">
          <w:headerReference w:type="even" r:id="rId17"/>
          <w:footerReference w:type="even" r:id="rId18"/>
          <w:pgSz w:w="11907" w:h="16840" w:code="9"/>
          <w:pgMar w:top="1985" w:right="1701" w:bottom="1701" w:left="1418" w:header="720" w:footer="397" w:gutter="567"/>
          <w:cols w:space="720"/>
          <w:docGrid w:linePitch="360"/>
        </w:sectPr>
      </w:pPr>
    </w:p>
    <w:p w:rsidR="001A72A2" w:rsidRDefault="001A72A2" w:rsidP="00F06A46">
      <w:pPr>
        <w:jc w:val="both"/>
        <w:rPr>
          <w:rFonts w:asciiTheme="majorHAnsi" w:hAnsiTheme="majorHAnsi"/>
          <w:color w:val="000000" w:themeColor="text1"/>
          <w:sz w:val="36"/>
          <w:szCs w:val="36"/>
        </w:rPr>
        <w:sectPr w:rsidR="001A72A2" w:rsidSect="00BA001B">
          <w:type w:val="continuous"/>
          <w:pgSz w:w="11907" w:h="16840" w:code="9"/>
          <w:pgMar w:top="1985" w:right="1701" w:bottom="1701" w:left="1418" w:header="720" w:footer="397" w:gutter="567"/>
          <w:cols w:space="720"/>
          <w:docGrid w:linePitch="360"/>
        </w:sectPr>
      </w:pPr>
    </w:p>
    <w:p w:rsidR="00BA001B" w:rsidRDefault="00CC5522">
      <w:pPr>
        <w:rPr>
          <w:rFonts w:asciiTheme="majorHAnsi" w:hAnsiTheme="majorHAnsi"/>
          <w:szCs w:val="36"/>
          <w:lang w:eastAsia="en-US"/>
        </w:rPr>
        <w:sectPr w:rsidR="00BA001B" w:rsidSect="00EF22E4">
          <w:headerReference w:type="even" r:id="rId19"/>
          <w:footerReference w:type="even" r:id="rId20"/>
          <w:pgSz w:w="11907" w:h="16840" w:code="9"/>
          <w:pgMar w:top="1985" w:right="1701" w:bottom="1701" w:left="1418" w:header="720" w:footer="397" w:gutter="567"/>
          <w:cols w:space="720"/>
          <w:docGrid w:linePitch="360"/>
        </w:sectPr>
      </w:pPr>
      <w:bookmarkStart w:id="70" w:name="_Toc322382183"/>
      <w:bookmarkStart w:id="71" w:name="_Toc322382326"/>
      <w:bookmarkStart w:id="72" w:name="_Toc322382633"/>
      <w:bookmarkStart w:id="73" w:name="_Ref322418843"/>
      <w:bookmarkStart w:id="74" w:name="_Toc322579259"/>
      <w:r>
        <w:rPr>
          <w:rFonts w:asciiTheme="majorHAnsi" w:hAnsiTheme="majorHAnsi"/>
          <w:szCs w:val="36"/>
          <w:lang w:eastAsia="en-US"/>
        </w:rPr>
        <w:lastRenderedPageBreak/>
        <w:br w:type="page"/>
      </w:r>
    </w:p>
    <w:p w:rsidR="00657D1A" w:rsidRPr="00A0424F" w:rsidRDefault="00657D1A" w:rsidP="00A0424F">
      <w:pPr>
        <w:pStyle w:val="Heading1"/>
        <w:rPr>
          <w:rFonts w:asciiTheme="majorHAnsi" w:hAnsiTheme="majorHAnsi"/>
          <w:szCs w:val="36"/>
          <w:lang w:eastAsia="en-US"/>
        </w:rPr>
      </w:pPr>
      <w:bookmarkStart w:id="75" w:name="_Ref322615452"/>
      <w:r w:rsidRPr="00A0424F">
        <w:rPr>
          <w:rFonts w:asciiTheme="majorHAnsi" w:hAnsiTheme="majorHAnsi"/>
          <w:szCs w:val="36"/>
          <w:lang w:eastAsia="en-US"/>
        </w:rPr>
        <w:lastRenderedPageBreak/>
        <w:t>Project Management Plan</w:t>
      </w:r>
      <w:bookmarkEnd w:id="70"/>
      <w:bookmarkEnd w:id="71"/>
      <w:bookmarkEnd w:id="72"/>
      <w:bookmarkEnd w:id="73"/>
      <w:bookmarkEnd w:id="74"/>
      <w:bookmarkEnd w:id="75"/>
    </w:p>
    <w:p w:rsidR="00A0424F" w:rsidRDefault="00A0424F">
      <w:pPr>
        <w:rPr>
          <w:rFonts w:asciiTheme="majorHAnsi" w:hAnsiTheme="majorHAnsi"/>
          <w:b/>
          <w:bCs/>
          <w:caps/>
          <w:color w:val="FFFFFF" w:themeColor="background1"/>
          <w:spacing w:val="15"/>
          <w:sz w:val="36"/>
          <w:szCs w:val="36"/>
        </w:rPr>
      </w:pPr>
    </w:p>
    <w:p w:rsidR="008B0187" w:rsidRPr="00BB468A" w:rsidRDefault="008B0187" w:rsidP="00044911">
      <w:pPr>
        <w:pStyle w:val="Heading2"/>
        <w:numPr>
          <w:ilvl w:val="1"/>
          <w:numId w:val="31"/>
        </w:numPr>
        <w:ind w:left="1418" w:hanging="992"/>
        <w:rPr>
          <w:rFonts w:asciiTheme="majorHAnsi" w:hAnsiTheme="majorHAnsi"/>
          <w:szCs w:val="28"/>
        </w:rPr>
      </w:pPr>
      <w:bookmarkStart w:id="76" w:name="_Toc452446886"/>
      <w:bookmarkStart w:id="77" w:name="_Toc322381776"/>
      <w:bookmarkStart w:id="78" w:name="_Toc322381961"/>
      <w:bookmarkStart w:id="79" w:name="_Toc322382186"/>
      <w:bookmarkStart w:id="80" w:name="_Toc322382329"/>
      <w:bookmarkStart w:id="81" w:name="_Toc322382636"/>
      <w:bookmarkStart w:id="82" w:name="_Toc322579260"/>
      <w:r w:rsidRPr="00BB468A">
        <w:rPr>
          <w:rFonts w:asciiTheme="majorHAnsi" w:hAnsiTheme="majorHAnsi"/>
          <w:szCs w:val="28"/>
        </w:rPr>
        <w:t>Project Overview</w:t>
      </w:r>
      <w:bookmarkEnd w:id="76"/>
      <w:bookmarkEnd w:id="77"/>
      <w:bookmarkEnd w:id="78"/>
      <w:bookmarkEnd w:id="79"/>
      <w:bookmarkEnd w:id="80"/>
      <w:bookmarkEnd w:id="81"/>
      <w:bookmarkEnd w:id="82"/>
    </w:p>
    <w:p w:rsidR="008B0187" w:rsidRPr="00BB468A" w:rsidRDefault="008B0187" w:rsidP="00B84A90">
      <w:pPr>
        <w:pStyle w:val="Heading3"/>
      </w:pPr>
      <w:bookmarkStart w:id="83" w:name="_Toc452446887"/>
      <w:bookmarkStart w:id="84" w:name="_Toc322381777"/>
      <w:bookmarkStart w:id="85" w:name="_Toc322381962"/>
      <w:bookmarkStart w:id="86" w:name="_Toc322382637"/>
      <w:bookmarkStart w:id="87" w:name="_Toc322579261"/>
      <w:r w:rsidRPr="00BB468A">
        <w:t>Project description</w:t>
      </w:r>
      <w:bookmarkEnd w:id="83"/>
      <w:bookmarkEnd w:id="84"/>
      <w:bookmarkEnd w:id="85"/>
      <w:bookmarkEnd w:id="86"/>
      <w:bookmarkEnd w:id="87"/>
    </w:p>
    <w:tbl>
      <w:tblPr>
        <w:tblW w:w="914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92"/>
        <w:gridCol w:w="1950"/>
        <w:gridCol w:w="120"/>
        <w:gridCol w:w="855"/>
        <w:gridCol w:w="975"/>
        <w:gridCol w:w="150"/>
        <w:gridCol w:w="1800"/>
      </w:tblGrid>
      <w:tr w:rsidR="008B0187" w:rsidRPr="00BB468A" w:rsidTr="00BB468A">
        <w:tc>
          <w:tcPr>
            <w:tcW w:w="3292" w:type="dxa"/>
            <w:tcBorders>
              <w:top w:val="single" w:sz="12"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Project name :</w:t>
            </w:r>
          </w:p>
        </w:tc>
        <w:tc>
          <w:tcPr>
            <w:tcW w:w="5850" w:type="dxa"/>
            <w:gridSpan w:val="6"/>
            <w:tcBorders>
              <w:top w:val="single" w:sz="12"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FPT LIBRARY SYSTEM</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 xml:space="preserve">Project Code: </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LIB</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 xml:space="preserve">Contract Type: </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Customer:</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FPT University</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2</w:t>
            </w:r>
            <w:r w:rsidRPr="00BB468A">
              <w:rPr>
                <w:rFonts w:asciiTheme="majorHAnsi" w:hAnsiTheme="majorHAnsi"/>
                <w:color w:val="000000" w:themeColor="text1"/>
                <w:sz w:val="24"/>
                <w:vertAlign w:val="superscript"/>
              </w:rPr>
              <w:t>nd</w:t>
            </w:r>
            <w:r w:rsidRPr="00BB468A">
              <w:rPr>
                <w:rFonts w:asciiTheme="majorHAnsi" w:hAnsiTheme="majorHAnsi"/>
                <w:color w:val="000000" w:themeColor="text1"/>
                <w:sz w:val="24"/>
              </w:rPr>
              <w:t xml:space="preserve"> Customer:</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Project level:</w:t>
            </w:r>
          </w:p>
        </w:tc>
        <w:tc>
          <w:tcPr>
            <w:tcW w:w="2070" w:type="dxa"/>
            <w:gridSpan w:val="2"/>
            <w:tcBorders>
              <w:top w:val="single" w:sz="6" w:space="0" w:color="auto"/>
              <w:left w:val="single" w:sz="6" w:space="0" w:color="auto"/>
              <w:bottom w:val="single" w:sz="6" w:space="0" w:color="auto"/>
              <w:right w:val="single" w:sz="6"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sym w:font="Wingdings" w:char="F0A8"/>
            </w:r>
            <w:r w:rsidRPr="00BB468A">
              <w:rPr>
                <w:rFonts w:asciiTheme="majorHAnsi" w:hAnsiTheme="majorHAnsi"/>
                <w:color w:val="000000" w:themeColor="text1"/>
                <w:sz w:val="24"/>
                <w:szCs w:val="24"/>
              </w:rPr>
              <w:t xml:space="preserve"> Company</w:t>
            </w:r>
          </w:p>
        </w:tc>
        <w:tc>
          <w:tcPr>
            <w:tcW w:w="1980" w:type="dxa"/>
            <w:gridSpan w:val="3"/>
            <w:tcBorders>
              <w:top w:val="single" w:sz="6" w:space="0" w:color="auto"/>
              <w:left w:val="single" w:sz="6" w:space="0" w:color="auto"/>
              <w:bottom w:val="single" w:sz="6" w:space="0" w:color="auto"/>
              <w:right w:val="single" w:sz="6"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sym w:font="Wingdings" w:char="F0A8"/>
            </w:r>
            <w:r w:rsidRPr="00BB468A">
              <w:rPr>
                <w:rFonts w:asciiTheme="majorHAnsi" w:hAnsiTheme="majorHAnsi"/>
                <w:color w:val="000000" w:themeColor="text1"/>
                <w:sz w:val="24"/>
                <w:szCs w:val="24"/>
              </w:rPr>
              <w:t xml:space="preserve"> Branch</w:t>
            </w:r>
          </w:p>
        </w:tc>
        <w:tc>
          <w:tcPr>
            <w:tcW w:w="1800" w:type="dxa"/>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sym w:font="Wingdings" w:char="F0FE"/>
            </w:r>
            <w:r w:rsidRPr="00BB468A">
              <w:rPr>
                <w:rFonts w:asciiTheme="majorHAnsi" w:hAnsiTheme="majorHAnsi"/>
                <w:color w:val="000000" w:themeColor="text1"/>
                <w:sz w:val="24"/>
                <w:szCs w:val="24"/>
              </w:rPr>
              <w:t xml:space="preserve"> Group</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Project rank:</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Not rank</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 xml:space="preserve">Group: </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Group 4</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Division:</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SE0425</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Project type:</w:t>
            </w:r>
          </w:p>
        </w:tc>
        <w:tc>
          <w:tcPr>
            <w:tcW w:w="2925" w:type="dxa"/>
            <w:gridSpan w:val="3"/>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sym w:font="Wingdings" w:char="F0A8"/>
            </w:r>
            <w:r w:rsidRPr="00BB468A">
              <w:rPr>
                <w:rFonts w:asciiTheme="majorHAnsi" w:hAnsiTheme="majorHAnsi"/>
                <w:color w:val="000000" w:themeColor="text1"/>
                <w:sz w:val="24"/>
                <w:szCs w:val="24"/>
              </w:rPr>
              <w:t xml:space="preserve"> External</w:t>
            </w:r>
          </w:p>
        </w:tc>
        <w:tc>
          <w:tcPr>
            <w:tcW w:w="2925" w:type="dxa"/>
            <w:gridSpan w:val="3"/>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sym w:font="Wingdings" w:char="F0FE"/>
            </w:r>
            <w:r w:rsidRPr="00BB468A">
              <w:rPr>
                <w:rFonts w:asciiTheme="majorHAnsi" w:hAnsiTheme="majorHAnsi"/>
                <w:color w:val="000000" w:themeColor="text1"/>
                <w:sz w:val="24"/>
                <w:szCs w:val="24"/>
              </w:rPr>
              <w:t xml:space="preserve"> Internal</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Project manager:</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TaiNT</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Project category:</w:t>
            </w:r>
          </w:p>
        </w:tc>
        <w:tc>
          <w:tcPr>
            <w:tcW w:w="2070" w:type="dxa"/>
            <w:gridSpan w:val="2"/>
            <w:tcBorders>
              <w:top w:val="single" w:sz="6" w:space="0" w:color="auto"/>
              <w:left w:val="single" w:sz="6" w:space="0" w:color="auto"/>
              <w:bottom w:val="single" w:sz="6" w:space="0" w:color="auto"/>
              <w:right w:val="single" w:sz="6"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sym w:font="Wingdings" w:char="F0FE"/>
            </w:r>
            <w:r w:rsidRPr="00BB468A">
              <w:rPr>
                <w:rFonts w:asciiTheme="majorHAnsi" w:hAnsiTheme="majorHAnsi"/>
                <w:color w:val="000000" w:themeColor="text1"/>
                <w:sz w:val="24"/>
                <w:szCs w:val="24"/>
              </w:rPr>
              <w:t xml:space="preserve"> New development</w:t>
            </w:r>
          </w:p>
        </w:tc>
        <w:tc>
          <w:tcPr>
            <w:tcW w:w="1980" w:type="dxa"/>
            <w:gridSpan w:val="3"/>
            <w:tcBorders>
              <w:top w:val="single" w:sz="6" w:space="0" w:color="auto"/>
              <w:left w:val="single" w:sz="6" w:space="0" w:color="auto"/>
              <w:bottom w:val="single" w:sz="6" w:space="0" w:color="auto"/>
              <w:right w:val="single" w:sz="6"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sym w:font="Wingdings" w:char="F0A8"/>
            </w:r>
            <w:r w:rsidRPr="00BB468A">
              <w:rPr>
                <w:rFonts w:asciiTheme="majorHAnsi" w:hAnsiTheme="majorHAnsi"/>
                <w:color w:val="000000" w:themeColor="text1"/>
                <w:sz w:val="24"/>
                <w:szCs w:val="24"/>
              </w:rPr>
              <w:t xml:space="preserve"> Maintenance</w:t>
            </w:r>
          </w:p>
        </w:tc>
        <w:tc>
          <w:tcPr>
            <w:tcW w:w="1800" w:type="dxa"/>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sym w:font="Wingdings" w:char="F0A8"/>
            </w:r>
            <w:r w:rsidRPr="00BB468A">
              <w:rPr>
                <w:rFonts w:asciiTheme="majorHAnsi" w:hAnsiTheme="majorHAnsi"/>
                <w:color w:val="000000" w:themeColor="text1"/>
                <w:sz w:val="24"/>
                <w:szCs w:val="24"/>
              </w:rPr>
              <w:t xml:space="preserve"> Other</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Business domain:</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Library Management System</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 xml:space="preserve"> Application type: </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Winform and webform application</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 xml:space="preserve">Scope and Objective </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AE5600">
            <w:pPr>
              <w:pStyle w:val="Bang"/>
              <w:keepLines/>
              <w:numPr>
                <w:ilvl w:val="0"/>
                <w:numId w:val="7"/>
              </w:numPr>
              <w:rPr>
                <w:rFonts w:asciiTheme="majorHAnsi" w:hAnsiTheme="majorHAnsi"/>
                <w:color w:val="000000" w:themeColor="text1"/>
                <w:sz w:val="24"/>
                <w:szCs w:val="24"/>
              </w:rPr>
            </w:pPr>
            <w:r w:rsidRPr="00BB468A">
              <w:rPr>
                <w:rFonts w:asciiTheme="majorHAnsi" w:hAnsiTheme="majorHAnsi"/>
                <w:color w:val="000000" w:themeColor="text1"/>
                <w:sz w:val="24"/>
                <w:szCs w:val="24"/>
              </w:rPr>
              <w:t>Aim of the project is to create software that has a capability to manage a large amount of data (books) in a library.</w:t>
            </w:r>
          </w:p>
          <w:p w:rsidR="008B0187" w:rsidRPr="00BB468A" w:rsidRDefault="008B0187" w:rsidP="00AE5600">
            <w:pPr>
              <w:pStyle w:val="Bang"/>
              <w:keepLines/>
              <w:numPr>
                <w:ilvl w:val="0"/>
                <w:numId w:val="7"/>
              </w:numPr>
              <w:rPr>
                <w:rFonts w:asciiTheme="majorHAnsi" w:hAnsiTheme="majorHAnsi"/>
                <w:color w:val="000000" w:themeColor="text1"/>
                <w:sz w:val="24"/>
                <w:szCs w:val="24"/>
              </w:rPr>
            </w:pPr>
            <w:r w:rsidRPr="00BB468A">
              <w:rPr>
                <w:rFonts w:asciiTheme="majorHAnsi" w:hAnsiTheme="majorHAnsi"/>
                <w:color w:val="000000" w:themeColor="text1"/>
                <w:sz w:val="24"/>
                <w:szCs w:val="24"/>
              </w:rPr>
              <w:t xml:space="preserve">The output from the project will have 2 interfaces: </w:t>
            </w:r>
          </w:p>
          <w:p w:rsidR="008B0187" w:rsidRPr="00BB468A" w:rsidRDefault="008B0187" w:rsidP="00AE5600">
            <w:pPr>
              <w:pStyle w:val="Bang"/>
              <w:keepLines/>
              <w:numPr>
                <w:ilvl w:val="1"/>
                <w:numId w:val="7"/>
              </w:numPr>
              <w:rPr>
                <w:rFonts w:asciiTheme="majorHAnsi" w:hAnsiTheme="majorHAnsi"/>
                <w:color w:val="000000" w:themeColor="text1"/>
                <w:sz w:val="24"/>
                <w:szCs w:val="24"/>
              </w:rPr>
            </w:pPr>
            <w:r w:rsidRPr="00BB468A">
              <w:rPr>
                <w:rFonts w:asciiTheme="majorHAnsi" w:hAnsiTheme="majorHAnsi"/>
                <w:color w:val="000000" w:themeColor="text1"/>
                <w:sz w:val="24"/>
                <w:szCs w:val="24"/>
              </w:rPr>
              <w:t>The interface for the librarians to manage the library information.</w:t>
            </w:r>
          </w:p>
          <w:p w:rsidR="008B0187" w:rsidRPr="00BB468A" w:rsidRDefault="008B0187" w:rsidP="00AE5600">
            <w:pPr>
              <w:pStyle w:val="Bang"/>
              <w:keepLines/>
              <w:numPr>
                <w:ilvl w:val="1"/>
                <w:numId w:val="7"/>
              </w:numPr>
              <w:rPr>
                <w:rFonts w:asciiTheme="majorHAnsi" w:hAnsiTheme="majorHAnsi"/>
                <w:color w:val="000000" w:themeColor="text1"/>
                <w:sz w:val="24"/>
                <w:szCs w:val="24"/>
              </w:rPr>
            </w:pPr>
            <w:r w:rsidRPr="00BB468A">
              <w:rPr>
                <w:rFonts w:asciiTheme="majorHAnsi" w:hAnsiTheme="majorHAnsi"/>
                <w:color w:val="000000" w:themeColor="text1"/>
                <w:sz w:val="24"/>
                <w:szCs w:val="24"/>
              </w:rPr>
              <w:t>The interface for the user from the outside to access the library system and perform transactions or requests.</w:t>
            </w:r>
          </w:p>
          <w:p w:rsidR="008B0187" w:rsidRPr="00BB468A" w:rsidRDefault="008B0187" w:rsidP="00AE5600">
            <w:pPr>
              <w:pStyle w:val="Bang"/>
              <w:keepLines/>
              <w:numPr>
                <w:ilvl w:val="0"/>
                <w:numId w:val="7"/>
              </w:numPr>
              <w:rPr>
                <w:rFonts w:asciiTheme="majorHAnsi" w:hAnsiTheme="majorHAnsi"/>
                <w:color w:val="000000" w:themeColor="text1"/>
                <w:sz w:val="24"/>
                <w:szCs w:val="24"/>
              </w:rPr>
            </w:pPr>
            <w:r w:rsidRPr="00BB468A">
              <w:rPr>
                <w:rFonts w:asciiTheme="majorHAnsi" w:hAnsiTheme="majorHAnsi"/>
                <w:color w:val="000000" w:themeColor="text1"/>
                <w:sz w:val="24"/>
                <w:szCs w:val="24"/>
              </w:rPr>
              <w:t>The main scopes of the project are:</w:t>
            </w:r>
          </w:p>
          <w:p w:rsidR="008B0187" w:rsidRPr="00BB468A" w:rsidRDefault="008B0187" w:rsidP="00AE5600">
            <w:pPr>
              <w:pStyle w:val="Bang"/>
              <w:keepLines/>
              <w:numPr>
                <w:ilvl w:val="1"/>
                <w:numId w:val="7"/>
              </w:numPr>
              <w:rPr>
                <w:rFonts w:asciiTheme="majorHAnsi" w:hAnsiTheme="majorHAnsi"/>
                <w:color w:val="000000" w:themeColor="text1"/>
                <w:sz w:val="24"/>
                <w:szCs w:val="24"/>
              </w:rPr>
            </w:pPr>
            <w:r w:rsidRPr="00BB468A">
              <w:rPr>
                <w:rFonts w:asciiTheme="majorHAnsi" w:hAnsiTheme="majorHAnsi"/>
                <w:color w:val="000000" w:themeColor="text1"/>
                <w:sz w:val="24"/>
                <w:szCs w:val="24"/>
              </w:rPr>
              <w:t xml:space="preserve">The capability to manage books by </w:t>
            </w:r>
            <w:r w:rsidRPr="00BB468A">
              <w:rPr>
                <w:rFonts w:asciiTheme="majorHAnsi" w:hAnsiTheme="majorHAnsi"/>
                <w:color w:val="000000" w:themeColor="text1"/>
                <w:sz w:val="24"/>
                <w:szCs w:val="24"/>
              </w:rPr>
              <w:lastRenderedPageBreak/>
              <w:t>cataloging and titling. (compromise to some standards that been applied for library)</w:t>
            </w:r>
          </w:p>
          <w:p w:rsidR="008B0187" w:rsidRPr="00BB468A" w:rsidRDefault="008B0187" w:rsidP="00AE5600">
            <w:pPr>
              <w:pStyle w:val="Bang"/>
              <w:keepLines/>
              <w:numPr>
                <w:ilvl w:val="1"/>
                <w:numId w:val="7"/>
              </w:numPr>
              <w:rPr>
                <w:rFonts w:asciiTheme="majorHAnsi" w:hAnsiTheme="majorHAnsi"/>
                <w:color w:val="000000" w:themeColor="text1"/>
                <w:sz w:val="24"/>
                <w:szCs w:val="24"/>
              </w:rPr>
            </w:pPr>
            <w:r w:rsidRPr="00BB468A">
              <w:rPr>
                <w:rFonts w:asciiTheme="majorHAnsi" w:hAnsiTheme="majorHAnsi"/>
                <w:color w:val="000000" w:themeColor="text1"/>
                <w:sz w:val="24"/>
                <w:szCs w:val="24"/>
              </w:rPr>
              <w:t>The capability to manage users and the transactions made by users, the books has been borrowed…</w:t>
            </w:r>
          </w:p>
          <w:p w:rsidR="008B0187" w:rsidRPr="00BB468A" w:rsidRDefault="008B0187" w:rsidP="00AE5600">
            <w:pPr>
              <w:pStyle w:val="Bang"/>
              <w:keepLines/>
              <w:numPr>
                <w:ilvl w:val="1"/>
                <w:numId w:val="7"/>
              </w:numPr>
              <w:rPr>
                <w:rFonts w:asciiTheme="majorHAnsi" w:hAnsiTheme="majorHAnsi"/>
                <w:color w:val="000000" w:themeColor="text1"/>
                <w:sz w:val="24"/>
                <w:szCs w:val="24"/>
              </w:rPr>
            </w:pPr>
            <w:r w:rsidRPr="00BB468A">
              <w:rPr>
                <w:rFonts w:asciiTheme="majorHAnsi" w:hAnsiTheme="majorHAnsi"/>
                <w:color w:val="000000" w:themeColor="text1"/>
                <w:sz w:val="24"/>
                <w:szCs w:val="24"/>
              </w:rPr>
              <w:t>The capability to manage requests and new books transactions that has been imported to library or transported from library.</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Del="002C4B65"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lastRenderedPageBreak/>
              <w:t>Committed billable effort</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Committed calendar effort</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HeadingLv2"/>
              <w:rPr>
                <w:rFonts w:asciiTheme="majorHAnsi" w:hAnsiTheme="majorHAnsi"/>
                <w:color w:val="000000" w:themeColor="text1"/>
                <w:sz w:val="24"/>
              </w:rPr>
            </w:pPr>
            <w:r w:rsidRPr="00BB468A">
              <w:rPr>
                <w:rFonts w:asciiTheme="majorHAnsi" w:hAnsiTheme="majorHAnsi"/>
                <w:color w:val="000000" w:themeColor="text1"/>
                <w:sz w:val="24"/>
              </w:rPr>
              <w:t>Committed effort usage (man-month</w:t>
            </w:r>
            <w:r w:rsidRPr="00BB468A">
              <w:rPr>
                <w:rStyle w:val="FootnoteReference"/>
                <w:rFonts w:asciiTheme="majorHAnsi" w:hAnsiTheme="majorHAnsi"/>
                <w:color w:val="000000" w:themeColor="text1"/>
                <w:sz w:val="24"/>
              </w:rPr>
              <w:footnoteReference w:id="1"/>
            </w:r>
            <w:r w:rsidRPr="00BB468A">
              <w:rPr>
                <w:rFonts w:asciiTheme="majorHAnsi" w:hAnsiTheme="majorHAnsi"/>
                <w:color w:val="000000" w:themeColor="text1"/>
                <w:sz w:val="24"/>
              </w:rPr>
              <w:t>):</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16</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In which:</w:t>
            </w:r>
          </w:p>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Management activities (%)</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19.41%</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Development activities (%)</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57.65%</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For Quality activities (%)</w:t>
            </w:r>
          </w:p>
        </w:tc>
        <w:tc>
          <w:tcPr>
            <w:tcW w:w="5850" w:type="dxa"/>
            <w:gridSpan w:val="6"/>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22.94%</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Project start date:</w:t>
            </w:r>
          </w:p>
        </w:tc>
        <w:tc>
          <w:tcPr>
            <w:tcW w:w="1950" w:type="dxa"/>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03/01/2012</w:t>
            </w:r>
          </w:p>
        </w:tc>
        <w:tc>
          <w:tcPr>
            <w:tcW w:w="1950" w:type="dxa"/>
            <w:gridSpan w:val="3"/>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Expected end date:</w:t>
            </w:r>
          </w:p>
        </w:tc>
        <w:tc>
          <w:tcPr>
            <w:tcW w:w="1950" w:type="dxa"/>
            <w:gridSpan w:val="2"/>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29/04/2012</w:t>
            </w:r>
          </w:p>
        </w:tc>
      </w:tr>
      <w:tr w:rsidR="008B0187" w:rsidRPr="00BB468A" w:rsidTr="00BB468A">
        <w:tc>
          <w:tcPr>
            <w:tcW w:w="3292" w:type="dxa"/>
            <w:tcBorders>
              <w:top w:val="single" w:sz="6" w:space="0" w:color="auto"/>
              <w:left w:val="single" w:sz="12" w:space="0" w:color="auto"/>
              <w:bottom w:val="single" w:sz="6" w:space="0" w:color="auto"/>
              <w:right w:val="single" w:sz="6"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Planned duration:</w:t>
            </w:r>
          </w:p>
        </w:tc>
        <w:tc>
          <w:tcPr>
            <w:tcW w:w="1950" w:type="dxa"/>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4 months</w:t>
            </w:r>
          </w:p>
        </w:tc>
        <w:tc>
          <w:tcPr>
            <w:tcW w:w="1950" w:type="dxa"/>
            <w:gridSpan w:val="3"/>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p>
        </w:tc>
        <w:tc>
          <w:tcPr>
            <w:tcW w:w="1950" w:type="dxa"/>
            <w:gridSpan w:val="2"/>
            <w:tcBorders>
              <w:top w:val="single" w:sz="6" w:space="0" w:color="auto"/>
              <w:left w:val="single" w:sz="6" w:space="0" w:color="auto"/>
              <w:bottom w:val="single" w:sz="6" w:space="0" w:color="auto"/>
              <w:right w:val="single" w:sz="12" w:space="0" w:color="auto"/>
            </w:tcBorders>
            <w:vAlign w:val="center"/>
          </w:tcPr>
          <w:p w:rsidR="008B0187" w:rsidRPr="00BB468A" w:rsidRDefault="008B0187" w:rsidP="008B0187">
            <w:pPr>
              <w:pStyle w:val="Bang"/>
              <w:rPr>
                <w:rFonts w:asciiTheme="majorHAnsi" w:hAnsiTheme="majorHAnsi"/>
                <w:color w:val="000000" w:themeColor="text1"/>
                <w:sz w:val="24"/>
                <w:szCs w:val="24"/>
              </w:rPr>
            </w:pPr>
          </w:p>
        </w:tc>
      </w:tr>
    </w:tbl>
    <w:p w:rsidR="008B0187" w:rsidRPr="00BB468A" w:rsidRDefault="008B0187" w:rsidP="00B84A90">
      <w:pPr>
        <w:pStyle w:val="Heading3"/>
      </w:pPr>
      <w:bookmarkStart w:id="88" w:name="_Toc322381778"/>
      <w:bookmarkStart w:id="89" w:name="_Toc322381963"/>
      <w:bookmarkStart w:id="90" w:name="_Toc322382638"/>
      <w:bookmarkStart w:id="91" w:name="_Toc322579262"/>
      <w:r w:rsidRPr="00BB468A">
        <w:t>Assumptions and constraints</w:t>
      </w:r>
      <w:bookmarkEnd w:id="88"/>
      <w:bookmarkEnd w:id="89"/>
      <w:bookmarkEnd w:id="90"/>
      <w:bookmarkEnd w:id="91"/>
    </w:p>
    <w:p w:rsidR="008B0187" w:rsidRPr="00BB468A" w:rsidRDefault="008B0187" w:rsidP="00B35D89">
      <w:pPr>
        <w:pStyle w:val="Heading4"/>
      </w:pPr>
      <w:r w:rsidRPr="00BB468A">
        <w:t>Constraints</w:t>
      </w:r>
    </w:p>
    <w:p w:rsidR="008B0187" w:rsidRPr="00BB468A" w:rsidRDefault="008B0187" w:rsidP="008B0187">
      <w:pPr>
        <w:pStyle w:val="NormalIndent0"/>
        <w:rPr>
          <w:rFonts w:asciiTheme="majorHAnsi" w:hAnsiTheme="majorHAnsi"/>
          <w:color w:val="000000" w:themeColor="text1"/>
          <w:sz w:val="24"/>
          <w:szCs w:val="24"/>
        </w:rPr>
      </w:pPr>
      <w:proofErr w:type="gramStart"/>
      <w:r w:rsidRPr="00BB468A">
        <w:rPr>
          <w:rFonts w:asciiTheme="majorHAnsi" w:hAnsiTheme="majorHAnsi"/>
          <w:color w:val="000000" w:themeColor="text1"/>
          <w:sz w:val="24"/>
          <w:szCs w:val="24"/>
        </w:rPr>
        <w:t xml:space="preserve">Table </w:t>
      </w:r>
      <w:proofErr w:type="gramEnd"/>
      <w:r w:rsidRPr="00BB468A">
        <w:rPr>
          <w:rFonts w:asciiTheme="majorHAnsi" w:hAnsiTheme="majorHAnsi"/>
          <w:color w:val="000000" w:themeColor="text1"/>
          <w:sz w:val="24"/>
          <w:szCs w:val="24"/>
        </w:rPr>
        <w:fldChar w:fldCharType="begin"/>
      </w:r>
      <w:r w:rsidRPr="00BB468A">
        <w:rPr>
          <w:rFonts w:asciiTheme="majorHAnsi" w:hAnsiTheme="majorHAnsi"/>
          <w:color w:val="000000" w:themeColor="text1"/>
          <w:sz w:val="24"/>
          <w:szCs w:val="24"/>
        </w:rPr>
        <w:instrText xml:space="preserve"> AUTONUMLGL \e </w:instrText>
      </w:r>
      <w:r w:rsidRPr="00BB468A">
        <w:rPr>
          <w:rFonts w:asciiTheme="majorHAnsi" w:hAnsiTheme="majorHAnsi"/>
          <w:color w:val="000000" w:themeColor="text1"/>
          <w:sz w:val="24"/>
          <w:szCs w:val="24"/>
        </w:rPr>
        <w:fldChar w:fldCharType="end"/>
      </w:r>
      <w:r w:rsidRPr="00BB468A">
        <w:rPr>
          <w:rFonts w:asciiTheme="majorHAnsi" w:hAnsiTheme="majorHAnsi"/>
          <w:color w:val="000000" w:themeColor="text1"/>
          <w:sz w:val="24"/>
          <w:szCs w:val="24"/>
        </w:rPr>
        <w:t>: Constraints</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20"/>
        <w:gridCol w:w="6030"/>
        <w:gridCol w:w="1710"/>
      </w:tblGrid>
      <w:tr w:rsidR="008B0187" w:rsidRPr="00BB468A" w:rsidTr="00B35D89">
        <w:tc>
          <w:tcPr>
            <w:tcW w:w="72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No</w:t>
            </w:r>
          </w:p>
        </w:tc>
        <w:tc>
          <w:tcPr>
            <w:tcW w:w="603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Description</w:t>
            </w:r>
          </w:p>
        </w:tc>
        <w:tc>
          <w:tcPr>
            <w:tcW w:w="171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Type</w:t>
            </w:r>
            <w:r w:rsidRPr="00BB468A">
              <w:rPr>
                <w:rStyle w:val="FootnoteReference"/>
                <w:rFonts w:asciiTheme="majorHAnsi" w:hAnsiTheme="majorHAnsi"/>
                <w:color w:val="000000" w:themeColor="text1"/>
                <w:sz w:val="24"/>
              </w:rPr>
              <w:footnoteReference w:id="2"/>
            </w:r>
          </w:p>
        </w:tc>
      </w:tr>
      <w:tr w:rsidR="008B0187" w:rsidRPr="00BB468A">
        <w:tc>
          <w:tcPr>
            <w:tcW w:w="72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1</w:t>
            </w:r>
          </w:p>
        </w:tc>
        <w:tc>
          <w:tcPr>
            <w:tcW w:w="603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This application has been developed specialized for FPT University Library (HCM Branch)</w:t>
            </w:r>
          </w:p>
        </w:tc>
        <w:tc>
          <w:tcPr>
            <w:tcW w:w="171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Business</w:t>
            </w:r>
          </w:p>
        </w:tc>
      </w:tr>
      <w:tr w:rsidR="008B0187" w:rsidRPr="00BB468A">
        <w:tc>
          <w:tcPr>
            <w:tcW w:w="72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2</w:t>
            </w:r>
          </w:p>
        </w:tc>
        <w:tc>
          <w:tcPr>
            <w:tcW w:w="603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Every activity will have to meet the schedule</w:t>
            </w:r>
          </w:p>
        </w:tc>
        <w:tc>
          <w:tcPr>
            <w:tcW w:w="171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Schedule</w:t>
            </w:r>
          </w:p>
        </w:tc>
      </w:tr>
      <w:tr w:rsidR="008B0187" w:rsidRPr="00BB468A">
        <w:tc>
          <w:tcPr>
            <w:tcW w:w="72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3</w:t>
            </w:r>
          </w:p>
        </w:tc>
        <w:tc>
          <w:tcPr>
            <w:tcW w:w="603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All of the requirements will have to be provided and interpreted clearly from the project sponsor</w:t>
            </w:r>
          </w:p>
        </w:tc>
        <w:tc>
          <w:tcPr>
            <w:tcW w:w="171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Requirement</w:t>
            </w:r>
          </w:p>
        </w:tc>
      </w:tr>
    </w:tbl>
    <w:p w:rsidR="008B0187" w:rsidRPr="00BB468A" w:rsidRDefault="008B0187" w:rsidP="00B35D89">
      <w:pPr>
        <w:pStyle w:val="Heading4"/>
      </w:pPr>
      <w:r w:rsidRPr="00BB468A">
        <w:lastRenderedPageBreak/>
        <w:t>Assumptions</w:t>
      </w:r>
    </w:p>
    <w:p w:rsidR="008B0187" w:rsidRPr="00BB468A" w:rsidRDefault="008B0187" w:rsidP="008B0187">
      <w:pPr>
        <w:pStyle w:val="NormalIndent0"/>
        <w:rPr>
          <w:rFonts w:asciiTheme="majorHAnsi" w:hAnsiTheme="majorHAnsi"/>
          <w:color w:val="000000" w:themeColor="text1"/>
          <w:sz w:val="24"/>
          <w:szCs w:val="24"/>
        </w:rPr>
      </w:pPr>
      <w:proofErr w:type="gramStart"/>
      <w:r w:rsidRPr="00BB468A">
        <w:rPr>
          <w:rFonts w:asciiTheme="majorHAnsi" w:hAnsiTheme="majorHAnsi"/>
          <w:color w:val="000000" w:themeColor="text1"/>
          <w:sz w:val="24"/>
          <w:szCs w:val="24"/>
        </w:rPr>
        <w:t xml:space="preserve">Table </w:t>
      </w:r>
      <w:proofErr w:type="gramEnd"/>
      <w:r w:rsidRPr="00BB468A">
        <w:rPr>
          <w:rFonts w:asciiTheme="majorHAnsi" w:hAnsiTheme="majorHAnsi"/>
          <w:color w:val="000000" w:themeColor="text1"/>
          <w:sz w:val="24"/>
          <w:szCs w:val="24"/>
        </w:rPr>
        <w:fldChar w:fldCharType="begin"/>
      </w:r>
      <w:r w:rsidRPr="00BB468A">
        <w:rPr>
          <w:rFonts w:asciiTheme="majorHAnsi" w:hAnsiTheme="majorHAnsi"/>
          <w:color w:val="000000" w:themeColor="text1"/>
          <w:sz w:val="24"/>
          <w:szCs w:val="24"/>
        </w:rPr>
        <w:instrText xml:space="preserve"> AUTONUMLGL \e </w:instrText>
      </w:r>
      <w:r w:rsidRPr="00BB468A">
        <w:rPr>
          <w:rFonts w:asciiTheme="majorHAnsi" w:hAnsiTheme="majorHAnsi"/>
          <w:color w:val="000000" w:themeColor="text1"/>
          <w:sz w:val="24"/>
          <w:szCs w:val="24"/>
        </w:rPr>
        <w:fldChar w:fldCharType="end"/>
      </w:r>
      <w:r w:rsidRPr="00BB468A">
        <w:rPr>
          <w:rFonts w:asciiTheme="majorHAnsi" w:hAnsiTheme="majorHAnsi"/>
          <w:color w:val="000000" w:themeColor="text1"/>
          <w:sz w:val="24"/>
          <w:szCs w:val="24"/>
        </w:rPr>
        <w:t>: Assumptions</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20"/>
        <w:gridCol w:w="6030"/>
        <w:gridCol w:w="1710"/>
      </w:tblGrid>
      <w:tr w:rsidR="008B0187" w:rsidRPr="00BB468A" w:rsidTr="00B35D89">
        <w:tc>
          <w:tcPr>
            <w:tcW w:w="72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No</w:t>
            </w:r>
          </w:p>
        </w:tc>
        <w:tc>
          <w:tcPr>
            <w:tcW w:w="603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Description</w:t>
            </w:r>
          </w:p>
        </w:tc>
        <w:tc>
          <w:tcPr>
            <w:tcW w:w="171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Type</w:t>
            </w:r>
            <w:r w:rsidRPr="00B35D89">
              <w:footnoteReference w:id="3"/>
            </w:r>
          </w:p>
        </w:tc>
      </w:tr>
      <w:tr w:rsidR="008B0187" w:rsidRPr="00BB468A">
        <w:tc>
          <w:tcPr>
            <w:tcW w:w="72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1</w:t>
            </w:r>
          </w:p>
        </w:tc>
        <w:tc>
          <w:tcPr>
            <w:tcW w:w="603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The FPT University Library will provide all needed business process information to the project team</w:t>
            </w:r>
          </w:p>
        </w:tc>
        <w:tc>
          <w:tcPr>
            <w:tcW w:w="171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Business</w:t>
            </w:r>
          </w:p>
        </w:tc>
      </w:tr>
      <w:tr w:rsidR="008B0187" w:rsidRPr="00BB468A">
        <w:tc>
          <w:tcPr>
            <w:tcW w:w="72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2</w:t>
            </w:r>
          </w:p>
        </w:tc>
        <w:tc>
          <w:tcPr>
            <w:tcW w:w="603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The project sponsor &amp; customer will attend to all stages of the development process and provide help on the project requirement</w:t>
            </w:r>
          </w:p>
        </w:tc>
        <w:tc>
          <w:tcPr>
            <w:tcW w:w="1710" w:type="dxa"/>
          </w:tcPr>
          <w:p w:rsidR="008B0187" w:rsidRPr="00BB468A" w:rsidRDefault="008B0187" w:rsidP="008B0187">
            <w:pPr>
              <w:pStyle w:val="Bang"/>
              <w:rPr>
                <w:rFonts w:asciiTheme="majorHAnsi" w:hAnsiTheme="majorHAnsi"/>
                <w:color w:val="000000" w:themeColor="text1"/>
                <w:sz w:val="24"/>
                <w:szCs w:val="24"/>
              </w:rPr>
            </w:pPr>
            <w:r w:rsidRPr="00BB468A">
              <w:rPr>
                <w:rFonts w:asciiTheme="majorHAnsi" w:hAnsiTheme="majorHAnsi"/>
                <w:color w:val="000000" w:themeColor="text1"/>
                <w:sz w:val="24"/>
                <w:szCs w:val="24"/>
              </w:rPr>
              <w:t>Business &amp; Requirement</w:t>
            </w:r>
          </w:p>
        </w:tc>
      </w:tr>
    </w:tbl>
    <w:p w:rsidR="008B0187" w:rsidRPr="00BB468A" w:rsidRDefault="008B0187" w:rsidP="00B84A90">
      <w:pPr>
        <w:pStyle w:val="Heading3"/>
      </w:pPr>
      <w:bookmarkStart w:id="92" w:name="_Project_Risk"/>
      <w:bookmarkStart w:id="93" w:name="_Toc322381779"/>
      <w:bookmarkStart w:id="94" w:name="_Toc322381964"/>
      <w:bookmarkStart w:id="95" w:name="_Toc322382639"/>
      <w:bookmarkStart w:id="96" w:name="_Toc322579263"/>
      <w:bookmarkEnd w:id="92"/>
      <w:r w:rsidRPr="00BB468A">
        <w:t>Project Risk</w:t>
      </w:r>
      <w:bookmarkEnd w:id="93"/>
      <w:bookmarkEnd w:id="94"/>
      <w:bookmarkEnd w:id="95"/>
      <w:bookmarkEnd w:id="96"/>
    </w:p>
    <w:p w:rsidR="008B0187" w:rsidRPr="00BB468A" w:rsidRDefault="008B0187" w:rsidP="00B84A90">
      <w:pPr>
        <w:pStyle w:val="Heading3"/>
      </w:pPr>
      <w:bookmarkStart w:id="97" w:name="_Toc322381780"/>
      <w:bookmarkStart w:id="98" w:name="_Toc322381965"/>
      <w:bookmarkStart w:id="99" w:name="_Toc322382640"/>
      <w:bookmarkStart w:id="100" w:name="_Toc322579264"/>
      <w:r w:rsidRPr="00BB468A">
        <w:t>References</w:t>
      </w:r>
      <w:bookmarkEnd w:id="97"/>
      <w:bookmarkEnd w:id="98"/>
      <w:bookmarkEnd w:id="99"/>
      <w:bookmarkEnd w:id="100"/>
    </w:p>
    <w:p w:rsidR="008B0187" w:rsidRPr="00BB468A" w:rsidRDefault="008B0187" w:rsidP="00A0424F">
      <w:pPr>
        <w:pStyle w:val="NormalIndent"/>
      </w:pPr>
      <w:proofErr w:type="gramStart"/>
      <w:r w:rsidRPr="00BB468A">
        <w:t xml:space="preserve">Table </w:t>
      </w:r>
      <w:proofErr w:type="gramEnd"/>
      <w:r w:rsidRPr="00BB468A">
        <w:fldChar w:fldCharType="begin"/>
      </w:r>
      <w:r w:rsidRPr="00BB468A">
        <w:instrText xml:space="preserve"> AUTONUMLGL \e </w:instrText>
      </w:r>
      <w:r w:rsidRPr="00BB468A">
        <w:fldChar w:fldCharType="end"/>
      </w:r>
      <w:r w:rsidRPr="00BB468A">
        <w:t>: Document’s References</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20"/>
        <w:gridCol w:w="3150"/>
        <w:gridCol w:w="1530"/>
        <w:gridCol w:w="1530"/>
        <w:gridCol w:w="1530"/>
      </w:tblGrid>
      <w:tr w:rsidR="008B0187" w:rsidRPr="00BB468A" w:rsidTr="00485320">
        <w:tc>
          <w:tcPr>
            <w:tcW w:w="72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No</w:t>
            </w:r>
          </w:p>
        </w:tc>
        <w:tc>
          <w:tcPr>
            <w:tcW w:w="315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Document</w:t>
            </w:r>
          </w:p>
        </w:tc>
        <w:tc>
          <w:tcPr>
            <w:tcW w:w="153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Issued date</w:t>
            </w:r>
          </w:p>
        </w:tc>
        <w:tc>
          <w:tcPr>
            <w:tcW w:w="153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Source</w:t>
            </w:r>
          </w:p>
        </w:tc>
        <w:tc>
          <w:tcPr>
            <w:tcW w:w="1530" w:type="dxa"/>
            <w:shd w:val="clear" w:color="auto" w:fill="D9D9D9" w:themeFill="background1" w:themeFillShade="D9"/>
          </w:tcPr>
          <w:p w:rsidR="008B0187" w:rsidRPr="00BB468A" w:rsidRDefault="008B0187" w:rsidP="008B0187">
            <w:pPr>
              <w:pStyle w:val="HeadingLv1"/>
              <w:rPr>
                <w:rFonts w:asciiTheme="majorHAnsi" w:hAnsiTheme="majorHAnsi"/>
                <w:color w:val="000000" w:themeColor="text1"/>
                <w:sz w:val="24"/>
              </w:rPr>
            </w:pPr>
            <w:r w:rsidRPr="00BB468A">
              <w:rPr>
                <w:rFonts w:asciiTheme="majorHAnsi" w:hAnsiTheme="majorHAnsi"/>
                <w:color w:val="000000" w:themeColor="text1"/>
                <w:sz w:val="24"/>
              </w:rPr>
              <w:t>Note</w:t>
            </w:r>
          </w:p>
        </w:tc>
      </w:tr>
      <w:tr w:rsidR="008B0187" w:rsidRPr="00BB468A">
        <w:tc>
          <w:tcPr>
            <w:tcW w:w="720" w:type="dxa"/>
          </w:tcPr>
          <w:p w:rsidR="008B0187" w:rsidRPr="00BB468A" w:rsidRDefault="008B0187" w:rsidP="008B0187">
            <w:pPr>
              <w:pStyle w:val="Bang"/>
              <w:rPr>
                <w:rFonts w:asciiTheme="majorHAnsi" w:hAnsiTheme="majorHAnsi"/>
                <w:color w:val="000000" w:themeColor="text1"/>
                <w:sz w:val="24"/>
                <w:szCs w:val="24"/>
              </w:rPr>
            </w:pPr>
          </w:p>
        </w:tc>
        <w:tc>
          <w:tcPr>
            <w:tcW w:w="3150" w:type="dxa"/>
          </w:tcPr>
          <w:p w:rsidR="008B0187" w:rsidRPr="00BB468A" w:rsidRDefault="008B0187" w:rsidP="008B0187">
            <w:pPr>
              <w:pStyle w:val="Bang"/>
              <w:rPr>
                <w:rFonts w:asciiTheme="majorHAnsi" w:hAnsiTheme="majorHAnsi"/>
                <w:color w:val="000000" w:themeColor="text1"/>
                <w:sz w:val="24"/>
                <w:szCs w:val="24"/>
              </w:rPr>
            </w:pPr>
          </w:p>
        </w:tc>
        <w:tc>
          <w:tcPr>
            <w:tcW w:w="1530" w:type="dxa"/>
          </w:tcPr>
          <w:p w:rsidR="008B0187" w:rsidRPr="00BB468A" w:rsidRDefault="008B0187" w:rsidP="008B0187">
            <w:pPr>
              <w:pStyle w:val="Bang"/>
              <w:rPr>
                <w:rFonts w:asciiTheme="majorHAnsi" w:hAnsiTheme="majorHAnsi"/>
                <w:color w:val="000000" w:themeColor="text1"/>
                <w:sz w:val="24"/>
                <w:szCs w:val="24"/>
              </w:rPr>
            </w:pPr>
          </w:p>
        </w:tc>
        <w:tc>
          <w:tcPr>
            <w:tcW w:w="1530" w:type="dxa"/>
          </w:tcPr>
          <w:p w:rsidR="008B0187" w:rsidRPr="00BB468A" w:rsidRDefault="008B0187" w:rsidP="008B0187">
            <w:pPr>
              <w:pStyle w:val="Bang"/>
              <w:rPr>
                <w:rFonts w:asciiTheme="majorHAnsi" w:hAnsiTheme="majorHAnsi"/>
                <w:color w:val="000000" w:themeColor="text1"/>
                <w:sz w:val="24"/>
                <w:szCs w:val="24"/>
              </w:rPr>
            </w:pPr>
          </w:p>
        </w:tc>
        <w:tc>
          <w:tcPr>
            <w:tcW w:w="1530" w:type="dxa"/>
          </w:tcPr>
          <w:p w:rsidR="008B0187" w:rsidRPr="00BB468A" w:rsidRDefault="008B0187" w:rsidP="008B0187">
            <w:pPr>
              <w:pStyle w:val="Bang"/>
              <w:rPr>
                <w:rFonts w:asciiTheme="majorHAnsi" w:hAnsiTheme="majorHAnsi"/>
                <w:color w:val="000000" w:themeColor="text1"/>
                <w:sz w:val="24"/>
                <w:szCs w:val="24"/>
              </w:rPr>
            </w:pPr>
          </w:p>
        </w:tc>
      </w:tr>
      <w:tr w:rsidR="008B0187" w:rsidRPr="00BB468A">
        <w:tc>
          <w:tcPr>
            <w:tcW w:w="720" w:type="dxa"/>
            <w:shd w:val="pct5" w:color="auto" w:fill="FFFFFF"/>
          </w:tcPr>
          <w:p w:rsidR="008B0187" w:rsidRPr="00BB468A" w:rsidRDefault="008B0187" w:rsidP="008B0187">
            <w:pPr>
              <w:pStyle w:val="Bang"/>
              <w:rPr>
                <w:rFonts w:asciiTheme="majorHAnsi" w:hAnsiTheme="majorHAnsi"/>
                <w:color w:val="000000" w:themeColor="text1"/>
                <w:sz w:val="24"/>
                <w:szCs w:val="24"/>
              </w:rPr>
            </w:pPr>
          </w:p>
        </w:tc>
        <w:tc>
          <w:tcPr>
            <w:tcW w:w="3150" w:type="dxa"/>
            <w:shd w:val="pct5" w:color="auto" w:fill="FFFFFF"/>
          </w:tcPr>
          <w:p w:rsidR="008B0187" w:rsidRPr="00BB468A" w:rsidRDefault="008B0187" w:rsidP="008B0187">
            <w:pPr>
              <w:pStyle w:val="Bang"/>
              <w:rPr>
                <w:rFonts w:asciiTheme="majorHAnsi" w:hAnsiTheme="majorHAnsi"/>
                <w:color w:val="000000" w:themeColor="text1"/>
                <w:sz w:val="24"/>
                <w:szCs w:val="24"/>
              </w:rPr>
            </w:pPr>
          </w:p>
        </w:tc>
        <w:tc>
          <w:tcPr>
            <w:tcW w:w="1530" w:type="dxa"/>
            <w:shd w:val="pct5" w:color="auto" w:fill="FFFFFF"/>
          </w:tcPr>
          <w:p w:rsidR="008B0187" w:rsidRPr="00BB468A" w:rsidRDefault="008B0187" w:rsidP="008B0187">
            <w:pPr>
              <w:pStyle w:val="Bang"/>
              <w:rPr>
                <w:rFonts w:asciiTheme="majorHAnsi" w:hAnsiTheme="majorHAnsi"/>
                <w:color w:val="000000" w:themeColor="text1"/>
                <w:sz w:val="24"/>
                <w:szCs w:val="24"/>
              </w:rPr>
            </w:pPr>
          </w:p>
        </w:tc>
        <w:tc>
          <w:tcPr>
            <w:tcW w:w="1530" w:type="dxa"/>
            <w:shd w:val="pct5" w:color="auto" w:fill="FFFFFF"/>
          </w:tcPr>
          <w:p w:rsidR="008B0187" w:rsidRPr="00BB468A" w:rsidRDefault="008B0187" w:rsidP="008B0187">
            <w:pPr>
              <w:pStyle w:val="Bang"/>
              <w:rPr>
                <w:rFonts w:asciiTheme="majorHAnsi" w:hAnsiTheme="majorHAnsi"/>
                <w:color w:val="000000" w:themeColor="text1"/>
                <w:sz w:val="24"/>
                <w:szCs w:val="24"/>
              </w:rPr>
            </w:pPr>
          </w:p>
        </w:tc>
        <w:tc>
          <w:tcPr>
            <w:tcW w:w="1530" w:type="dxa"/>
            <w:shd w:val="pct5" w:color="auto" w:fill="FFFFFF"/>
          </w:tcPr>
          <w:p w:rsidR="008B0187" w:rsidRPr="00BB468A" w:rsidRDefault="008B0187" w:rsidP="008B0187">
            <w:pPr>
              <w:pStyle w:val="Bang"/>
              <w:rPr>
                <w:rFonts w:asciiTheme="majorHAnsi" w:hAnsiTheme="majorHAnsi"/>
                <w:color w:val="000000" w:themeColor="text1"/>
                <w:sz w:val="24"/>
                <w:szCs w:val="24"/>
              </w:rPr>
            </w:pPr>
          </w:p>
        </w:tc>
      </w:tr>
    </w:tbl>
    <w:p w:rsidR="008B0187" w:rsidRPr="00BD5573" w:rsidRDefault="008B0187" w:rsidP="00B35D89">
      <w:pPr>
        <w:pStyle w:val="Heading2"/>
      </w:pPr>
      <w:bookmarkStart w:id="101" w:name="_Toc322381781"/>
      <w:bookmarkStart w:id="102" w:name="_Toc322381966"/>
      <w:bookmarkStart w:id="103" w:name="_Toc322382187"/>
      <w:bookmarkStart w:id="104" w:name="_Toc322382330"/>
      <w:bookmarkStart w:id="105" w:name="_Toc322382641"/>
      <w:bookmarkStart w:id="106" w:name="_Toc322579265"/>
      <w:r w:rsidRPr="00BD5573">
        <w:t xml:space="preserve">Project deliverables </w:t>
      </w:r>
      <w:smartTag w:uri="urn:schemas-microsoft-com:office:smarttags" w:element="stockticker">
        <w:r w:rsidRPr="00BD5573">
          <w:t>and</w:t>
        </w:r>
      </w:smartTag>
      <w:r w:rsidRPr="00BD5573">
        <w:t xml:space="preserve"> dependencies</w:t>
      </w:r>
      <w:bookmarkEnd w:id="101"/>
      <w:bookmarkEnd w:id="102"/>
      <w:bookmarkEnd w:id="103"/>
      <w:bookmarkEnd w:id="104"/>
      <w:bookmarkEnd w:id="105"/>
      <w:bookmarkEnd w:id="106"/>
    </w:p>
    <w:p w:rsidR="008B0187" w:rsidRPr="00BD5573" w:rsidRDefault="008B0187" w:rsidP="00B84A90">
      <w:pPr>
        <w:pStyle w:val="Heading3"/>
      </w:pPr>
      <w:bookmarkStart w:id="107" w:name="_Toc322381782"/>
      <w:bookmarkStart w:id="108" w:name="_Toc322381967"/>
      <w:bookmarkStart w:id="109" w:name="_Toc322382642"/>
      <w:bookmarkStart w:id="110" w:name="_Toc322579266"/>
      <w:r w:rsidRPr="00BD5573">
        <w:t>Deliverables</w:t>
      </w:r>
      <w:bookmarkEnd w:id="107"/>
      <w:bookmarkEnd w:id="108"/>
      <w:bookmarkEnd w:id="109"/>
      <w:bookmarkEnd w:id="110"/>
    </w:p>
    <w:p w:rsidR="008B0187" w:rsidRPr="00B35D89" w:rsidRDefault="008B0187" w:rsidP="00A0424F">
      <w:pPr>
        <w:pStyle w:val="NormalIndent"/>
      </w:pPr>
      <w:r w:rsidRPr="00B35D89">
        <w:rPr>
          <w:rStyle w:val="FootnoteReference"/>
        </w:rPr>
        <w:footnoteReference w:id="4"/>
      </w:r>
      <w:proofErr w:type="gramStart"/>
      <w:r w:rsidRPr="00B35D89">
        <w:t xml:space="preserve">Table </w:t>
      </w:r>
      <w:proofErr w:type="gramEnd"/>
      <w:r w:rsidRPr="00B35D89">
        <w:fldChar w:fldCharType="begin"/>
      </w:r>
      <w:r w:rsidRPr="00B35D89">
        <w:instrText xml:space="preserve"> AUTONUMLGL \e </w:instrText>
      </w:r>
      <w:r w:rsidRPr="00B35D89">
        <w:fldChar w:fldCharType="end"/>
      </w:r>
      <w:r w:rsidRPr="00B35D89">
        <w:t>: Project deliverables to customer</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30"/>
        <w:gridCol w:w="2880"/>
        <w:gridCol w:w="1620"/>
        <w:gridCol w:w="1980"/>
        <w:gridCol w:w="1440"/>
      </w:tblGrid>
      <w:tr w:rsidR="008B0187" w:rsidRPr="00B35D89" w:rsidTr="00485320">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w:t>
            </w:r>
          </w:p>
        </w:tc>
        <w:tc>
          <w:tcPr>
            <w:tcW w:w="288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Deliverable</w:t>
            </w:r>
          </w:p>
        </w:tc>
        <w:tc>
          <w:tcPr>
            <w:tcW w:w="162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Delivery date</w:t>
            </w:r>
          </w:p>
        </w:tc>
        <w:tc>
          <w:tcPr>
            <w:tcW w:w="198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Delivery location</w:t>
            </w:r>
          </w:p>
        </w:tc>
        <w:tc>
          <w:tcPr>
            <w:tcW w:w="144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Note</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Introduction Document</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January 9</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FU – CMS</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Final version</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2</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Software Project Management Plan</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January 30</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FU – CMS</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Beta version</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3</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Software Requirements Specification</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February 11</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FU – CMS</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Beta version</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lastRenderedPageBreak/>
              <w:t>4</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Software Design Description</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February 20</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FU – CMS</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Beta version</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5</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Software System Database Design</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February 24</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Google – SVN</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Beta version</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6</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Release Document and Test Document for R1</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March 2</w:t>
            </w:r>
            <w:r w:rsidRPr="00B35D89">
              <w:rPr>
                <w:rFonts w:asciiTheme="majorHAnsi" w:hAnsiTheme="majorHAnsi"/>
                <w:color w:val="000000" w:themeColor="text1"/>
                <w:sz w:val="24"/>
                <w:szCs w:val="24"/>
                <w:vertAlign w:val="superscript"/>
              </w:rPr>
              <w:t>nd</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Google – SVN</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Final version</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7</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Release Document and Test Document for R2</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March 9</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Google – SVN</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Final version</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8</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Release Document and Test Document for R3</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March 16</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FU – CMS</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Google – SVN</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Final version</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9</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Software Test Documentation</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March 19</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FU – CMS</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Final version</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10</w:t>
            </w:r>
          </w:p>
        </w:tc>
        <w:tc>
          <w:tcPr>
            <w:tcW w:w="28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Software User’s Manual and Training Document</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March 31</w:t>
            </w:r>
            <w:r w:rsidRPr="00B35D89">
              <w:rPr>
                <w:rFonts w:asciiTheme="majorHAnsi" w:hAnsiTheme="majorHAnsi"/>
                <w:color w:val="000000" w:themeColor="text1"/>
                <w:sz w:val="24"/>
                <w:szCs w:val="24"/>
                <w:vertAlign w:val="superscript"/>
              </w:rPr>
              <w:t>st</w:t>
            </w:r>
            <w:r w:rsidRPr="00B35D89">
              <w:rPr>
                <w:rFonts w:asciiTheme="majorHAnsi" w:hAnsiTheme="majorHAnsi"/>
                <w:color w:val="000000" w:themeColor="text1"/>
                <w:sz w:val="24"/>
                <w:szCs w:val="24"/>
              </w:rPr>
              <w:t>, 2012</w:t>
            </w:r>
          </w:p>
        </w:tc>
        <w:tc>
          <w:tcPr>
            <w:tcW w:w="198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FU – CMS</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Soft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Hard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Hard-cover version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Final version</w:t>
            </w:r>
          </w:p>
        </w:tc>
      </w:tr>
    </w:tbl>
    <w:p w:rsidR="008B0187" w:rsidRPr="00B35D89" w:rsidRDefault="008B0187" w:rsidP="00B84A90">
      <w:pPr>
        <w:pStyle w:val="Heading3"/>
      </w:pPr>
      <w:bookmarkStart w:id="111" w:name="_Toc322381783"/>
      <w:bookmarkStart w:id="112" w:name="_Toc322381968"/>
      <w:bookmarkStart w:id="113" w:name="_Toc322382643"/>
      <w:bookmarkStart w:id="114" w:name="_Toc322579267"/>
      <w:r w:rsidRPr="00B35D89">
        <w:t>Critical Dependencies</w:t>
      </w:r>
      <w:bookmarkEnd w:id="111"/>
      <w:bookmarkEnd w:id="112"/>
      <w:bookmarkEnd w:id="113"/>
      <w:bookmarkEnd w:id="114"/>
    </w:p>
    <w:p w:rsidR="008B0187" w:rsidRPr="00B35D89" w:rsidRDefault="008B0187" w:rsidP="008B0187">
      <w:pPr>
        <w:pStyle w:val="NormalIndent0"/>
        <w:rPr>
          <w:rFonts w:asciiTheme="majorHAnsi" w:hAnsiTheme="majorHAnsi"/>
          <w:color w:val="000000" w:themeColor="text1"/>
          <w:sz w:val="24"/>
          <w:szCs w:val="24"/>
        </w:rPr>
      </w:pPr>
      <w:proofErr w:type="gramStart"/>
      <w:r w:rsidRPr="00B35D89">
        <w:rPr>
          <w:rFonts w:asciiTheme="majorHAnsi" w:hAnsiTheme="majorHAnsi"/>
          <w:color w:val="000000" w:themeColor="text1"/>
          <w:sz w:val="24"/>
          <w:szCs w:val="24"/>
        </w:rPr>
        <w:t xml:space="preserve">Table </w:t>
      </w:r>
      <w:proofErr w:type="gramEnd"/>
      <w:r w:rsidRPr="00B35D89">
        <w:rPr>
          <w:rFonts w:asciiTheme="majorHAnsi" w:hAnsiTheme="majorHAnsi"/>
          <w:color w:val="000000" w:themeColor="text1"/>
          <w:sz w:val="24"/>
          <w:szCs w:val="24"/>
        </w:rPr>
        <w:fldChar w:fldCharType="begin"/>
      </w:r>
      <w:r w:rsidRPr="00B35D89">
        <w:rPr>
          <w:rFonts w:asciiTheme="majorHAnsi" w:hAnsiTheme="majorHAnsi"/>
          <w:color w:val="000000" w:themeColor="text1"/>
          <w:sz w:val="24"/>
          <w:szCs w:val="24"/>
        </w:rPr>
        <w:instrText xml:space="preserve"> AUTONUMLGL \e </w:instrText>
      </w:r>
      <w:r w:rsidRPr="00B35D89">
        <w:rPr>
          <w:rFonts w:asciiTheme="majorHAnsi" w:hAnsiTheme="majorHAnsi"/>
          <w:color w:val="000000" w:themeColor="text1"/>
          <w:sz w:val="24"/>
          <w:szCs w:val="24"/>
        </w:rPr>
        <w:fldChar w:fldCharType="end"/>
      </w:r>
      <w:r w:rsidRPr="00B35D89">
        <w:rPr>
          <w:rFonts w:asciiTheme="majorHAnsi" w:hAnsiTheme="majorHAnsi"/>
          <w:color w:val="000000" w:themeColor="text1"/>
          <w:sz w:val="24"/>
          <w:szCs w:val="24"/>
        </w:rPr>
        <w:t>: Critical dependencies</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30"/>
        <w:gridCol w:w="2880"/>
        <w:gridCol w:w="1980"/>
        <w:gridCol w:w="3060"/>
      </w:tblGrid>
      <w:tr w:rsidR="008B0187" w:rsidRPr="00B35D89" w:rsidTr="00485320">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w:t>
            </w:r>
          </w:p>
        </w:tc>
        <w:tc>
          <w:tcPr>
            <w:tcW w:w="288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Critical dependency</w:t>
            </w:r>
          </w:p>
        </w:tc>
        <w:tc>
          <w:tcPr>
            <w:tcW w:w="198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Expected Delivery Date</w:t>
            </w:r>
          </w:p>
        </w:tc>
        <w:tc>
          <w:tcPr>
            <w:tcW w:w="306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Note</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p>
        </w:tc>
        <w:tc>
          <w:tcPr>
            <w:tcW w:w="2880" w:type="dxa"/>
          </w:tcPr>
          <w:p w:rsidR="008B0187" w:rsidRPr="00B35D89" w:rsidRDefault="008B0187" w:rsidP="008B0187">
            <w:pPr>
              <w:pStyle w:val="Bang"/>
              <w:rPr>
                <w:rFonts w:asciiTheme="majorHAnsi" w:hAnsiTheme="majorHAnsi"/>
                <w:color w:val="000000" w:themeColor="text1"/>
                <w:sz w:val="24"/>
                <w:szCs w:val="24"/>
              </w:rPr>
            </w:pPr>
          </w:p>
        </w:tc>
        <w:tc>
          <w:tcPr>
            <w:tcW w:w="1980" w:type="dxa"/>
          </w:tcPr>
          <w:p w:rsidR="008B0187" w:rsidRPr="00B35D89" w:rsidRDefault="008B0187" w:rsidP="008B0187">
            <w:pPr>
              <w:pStyle w:val="Bang"/>
              <w:rPr>
                <w:rFonts w:asciiTheme="majorHAnsi" w:hAnsiTheme="majorHAnsi"/>
                <w:color w:val="000000" w:themeColor="text1"/>
                <w:sz w:val="24"/>
                <w:szCs w:val="24"/>
              </w:rPr>
            </w:pPr>
          </w:p>
        </w:tc>
        <w:tc>
          <w:tcPr>
            <w:tcW w:w="3060" w:type="dxa"/>
          </w:tcPr>
          <w:p w:rsidR="008B0187" w:rsidRPr="00B35D89" w:rsidRDefault="008B0187" w:rsidP="008B0187">
            <w:pPr>
              <w:pStyle w:val="Bang"/>
              <w:rPr>
                <w:rFonts w:asciiTheme="majorHAnsi" w:hAnsiTheme="majorHAnsi"/>
                <w:color w:val="000000" w:themeColor="text1"/>
                <w:sz w:val="24"/>
                <w:szCs w:val="24"/>
              </w:rPr>
            </w:pPr>
          </w:p>
        </w:tc>
      </w:tr>
    </w:tbl>
    <w:p w:rsidR="008B0187" w:rsidRPr="00BD5573" w:rsidRDefault="008B0187" w:rsidP="00B35D89">
      <w:pPr>
        <w:pStyle w:val="Heading2"/>
      </w:pPr>
      <w:bookmarkStart w:id="115" w:name="_Toc322381784"/>
      <w:bookmarkStart w:id="116" w:name="_Toc322381969"/>
      <w:bookmarkStart w:id="117" w:name="_Toc322382188"/>
      <w:bookmarkStart w:id="118" w:name="_Toc322382331"/>
      <w:bookmarkStart w:id="119" w:name="_Toc322382644"/>
      <w:bookmarkStart w:id="120" w:name="_Toc322579268"/>
      <w:r w:rsidRPr="00BD5573">
        <w:t>Project Lifecycle</w:t>
      </w:r>
      <w:bookmarkEnd w:id="115"/>
      <w:bookmarkEnd w:id="116"/>
      <w:bookmarkEnd w:id="117"/>
      <w:bookmarkEnd w:id="118"/>
      <w:bookmarkEnd w:id="119"/>
      <w:bookmarkEnd w:id="120"/>
    </w:p>
    <w:p w:rsidR="008B0187" w:rsidRPr="00B35D89" w:rsidRDefault="008B0187" w:rsidP="00B84A90">
      <w:pPr>
        <w:pStyle w:val="Heading3"/>
      </w:pPr>
      <w:bookmarkStart w:id="121" w:name="_Toc322381785"/>
      <w:bookmarkStart w:id="122" w:name="_Toc322381970"/>
      <w:bookmarkStart w:id="123" w:name="_Toc322382645"/>
      <w:bookmarkStart w:id="124" w:name="_Toc322579269"/>
      <w:r w:rsidRPr="00B35D89">
        <w:t>Stage description</w:t>
      </w:r>
      <w:bookmarkEnd w:id="121"/>
      <w:bookmarkEnd w:id="122"/>
      <w:bookmarkEnd w:id="123"/>
      <w:bookmarkEnd w:id="124"/>
    </w:p>
    <w:p w:rsidR="008B0187" w:rsidRPr="00B35D89" w:rsidRDefault="008B0187" w:rsidP="008B0187">
      <w:pPr>
        <w:pStyle w:val="NormalIndent0"/>
        <w:rPr>
          <w:rFonts w:asciiTheme="majorHAnsi" w:hAnsiTheme="majorHAnsi"/>
          <w:color w:val="000000" w:themeColor="text1"/>
          <w:sz w:val="24"/>
          <w:szCs w:val="24"/>
        </w:rPr>
      </w:pPr>
      <w:proofErr w:type="gramStart"/>
      <w:r w:rsidRPr="00B35D89">
        <w:rPr>
          <w:rFonts w:asciiTheme="majorHAnsi" w:hAnsiTheme="majorHAnsi"/>
          <w:color w:val="000000" w:themeColor="text1"/>
          <w:sz w:val="24"/>
          <w:szCs w:val="24"/>
        </w:rPr>
        <w:t xml:space="preserve">Table </w:t>
      </w:r>
      <w:proofErr w:type="gramEnd"/>
      <w:r w:rsidRPr="00B35D89">
        <w:rPr>
          <w:rFonts w:asciiTheme="majorHAnsi" w:hAnsiTheme="majorHAnsi"/>
          <w:color w:val="000000" w:themeColor="text1"/>
          <w:sz w:val="24"/>
          <w:szCs w:val="24"/>
        </w:rPr>
        <w:fldChar w:fldCharType="begin"/>
      </w:r>
      <w:r w:rsidRPr="00B35D89">
        <w:rPr>
          <w:rFonts w:asciiTheme="majorHAnsi" w:hAnsiTheme="majorHAnsi"/>
          <w:color w:val="000000" w:themeColor="text1"/>
          <w:sz w:val="24"/>
          <w:szCs w:val="24"/>
        </w:rPr>
        <w:instrText xml:space="preserve"> AUTONUMLGL \e </w:instrText>
      </w:r>
      <w:r w:rsidRPr="00B35D89">
        <w:rPr>
          <w:rFonts w:asciiTheme="majorHAnsi" w:hAnsiTheme="majorHAnsi"/>
          <w:color w:val="000000" w:themeColor="text1"/>
          <w:sz w:val="24"/>
          <w:szCs w:val="24"/>
        </w:rPr>
        <w:fldChar w:fldCharType="end"/>
      </w:r>
      <w:r w:rsidRPr="00B35D89">
        <w:rPr>
          <w:rFonts w:asciiTheme="majorHAnsi" w:hAnsiTheme="majorHAnsi"/>
          <w:color w:val="000000" w:themeColor="text1"/>
          <w:sz w:val="24"/>
          <w:szCs w:val="24"/>
        </w:rPr>
        <w:t>: Project stage summary</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1875"/>
        <w:gridCol w:w="1275"/>
        <w:gridCol w:w="1440"/>
        <w:gridCol w:w="1980"/>
      </w:tblGrid>
      <w:tr w:rsidR="008B0187" w:rsidRPr="00B35D89" w:rsidTr="00485320">
        <w:tc>
          <w:tcPr>
            <w:tcW w:w="198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lastRenderedPageBreak/>
              <w:t>Stage</w:t>
            </w:r>
          </w:p>
        </w:tc>
        <w:tc>
          <w:tcPr>
            <w:tcW w:w="1875"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 of iterations</w:t>
            </w:r>
          </w:p>
        </w:tc>
        <w:tc>
          <w:tcPr>
            <w:tcW w:w="1275"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 xml:space="preserve">Start </w:t>
            </w:r>
          </w:p>
        </w:tc>
        <w:tc>
          <w:tcPr>
            <w:tcW w:w="144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End</w:t>
            </w:r>
          </w:p>
        </w:tc>
        <w:tc>
          <w:tcPr>
            <w:tcW w:w="198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Elapsed time</w:t>
            </w:r>
          </w:p>
        </w:tc>
      </w:tr>
      <w:tr w:rsidR="008B0187" w:rsidRPr="00B35D89">
        <w:trPr>
          <w:cantSplit/>
        </w:trPr>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Initiation Stage</w:t>
            </w:r>
          </w:p>
        </w:tc>
        <w:tc>
          <w:tcPr>
            <w:tcW w:w="1875" w:type="dxa"/>
            <w:vAlign w:val="center"/>
          </w:tcPr>
          <w:p w:rsidR="008B0187" w:rsidRPr="00B35D89" w:rsidRDefault="008B0187" w:rsidP="008B0187">
            <w:pPr>
              <w:pStyle w:val="Bang"/>
              <w:rPr>
                <w:rFonts w:asciiTheme="majorHAnsi" w:hAnsiTheme="majorHAnsi"/>
                <w:color w:val="000000" w:themeColor="text1"/>
                <w:sz w:val="24"/>
                <w:szCs w:val="24"/>
              </w:rPr>
            </w:pPr>
          </w:p>
        </w:tc>
        <w:tc>
          <w:tcPr>
            <w:tcW w:w="12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1</w:t>
            </w:r>
          </w:p>
        </w:tc>
        <w:tc>
          <w:tcPr>
            <w:tcW w:w="144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1</w:t>
            </w:r>
          </w:p>
        </w:tc>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6 days</w:t>
            </w:r>
          </w:p>
        </w:tc>
      </w:tr>
      <w:tr w:rsidR="008B0187" w:rsidRPr="00B35D89">
        <w:trPr>
          <w:cantSplit/>
        </w:trPr>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Definition Stage</w:t>
            </w:r>
          </w:p>
        </w:tc>
        <w:tc>
          <w:tcPr>
            <w:tcW w:w="18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w:t>
            </w:r>
          </w:p>
        </w:tc>
        <w:tc>
          <w:tcPr>
            <w:tcW w:w="12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2</w:t>
            </w:r>
          </w:p>
        </w:tc>
        <w:tc>
          <w:tcPr>
            <w:tcW w:w="144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3</w:t>
            </w:r>
          </w:p>
        </w:tc>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12 days</w:t>
            </w:r>
          </w:p>
        </w:tc>
      </w:tr>
      <w:tr w:rsidR="008B0187" w:rsidRPr="00B35D89">
        <w:trPr>
          <w:cantSplit/>
        </w:trPr>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Solution Stage</w:t>
            </w:r>
          </w:p>
        </w:tc>
        <w:tc>
          <w:tcPr>
            <w:tcW w:w="18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w:t>
            </w:r>
          </w:p>
        </w:tc>
        <w:tc>
          <w:tcPr>
            <w:tcW w:w="12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4</w:t>
            </w:r>
          </w:p>
        </w:tc>
        <w:tc>
          <w:tcPr>
            <w:tcW w:w="144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5</w:t>
            </w:r>
          </w:p>
        </w:tc>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12 days</w:t>
            </w:r>
          </w:p>
        </w:tc>
      </w:tr>
      <w:tr w:rsidR="008B0187" w:rsidRPr="00B35D89">
        <w:trPr>
          <w:cantSplit/>
        </w:trPr>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Construction Stage</w:t>
            </w:r>
          </w:p>
        </w:tc>
        <w:tc>
          <w:tcPr>
            <w:tcW w:w="18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3</w:t>
            </w:r>
          </w:p>
        </w:tc>
        <w:tc>
          <w:tcPr>
            <w:tcW w:w="12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6</w:t>
            </w:r>
          </w:p>
        </w:tc>
        <w:tc>
          <w:tcPr>
            <w:tcW w:w="144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12</w:t>
            </w:r>
          </w:p>
        </w:tc>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42 days</w:t>
            </w:r>
          </w:p>
        </w:tc>
      </w:tr>
      <w:tr w:rsidR="008B0187" w:rsidRPr="00B35D89">
        <w:trPr>
          <w:cantSplit/>
        </w:trPr>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Transition Stage</w:t>
            </w:r>
          </w:p>
        </w:tc>
        <w:tc>
          <w:tcPr>
            <w:tcW w:w="18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2</w:t>
            </w:r>
          </w:p>
        </w:tc>
        <w:tc>
          <w:tcPr>
            <w:tcW w:w="12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13</w:t>
            </w:r>
          </w:p>
        </w:tc>
        <w:tc>
          <w:tcPr>
            <w:tcW w:w="144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14</w:t>
            </w:r>
          </w:p>
        </w:tc>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12 days</w:t>
            </w:r>
          </w:p>
        </w:tc>
      </w:tr>
      <w:tr w:rsidR="008B0187" w:rsidRPr="00B35D89">
        <w:trPr>
          <w:cantSplit/>
        </w:trPr>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Termination Stage</w:t>
            </w:r>
          </w:p>
        </w:tc>
        <w:tc>
          <w:tcPr>
            <w:tcW w:w="1875" w:type="dxa"/>
            <w:vAlign w:val="center"/>
          </w:tcPr>
          <w:p w:rsidR="008B0187" w:rsidRPr="00B35D89" w:rsidRDefault="008B0187" w:rsidP="008B0187">
            <w:pPr>
              <w:pStyle w:val="Bang"/>
              <w:rPr>
                <w:rFonts w:asciiTheme="majorHAnsi" w:hAnsiTheme="majorHAnsi"/>
                <w:color w:val="000000" w:themeColor="text1"/>
                <w:sz w:val="24"/>
                <w:szCs w:val="24"/>
              </w:rPr>
            </w:pPr>
          </w:p>
        </w:tc>
        <w:tc>
          <w:tcPr>
            <w:tcW w:w="1275"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14</w:t>
            </w:r>
          </w:p>
        </w:tc>
        <w:tc>
          <w:tcPr>
            <w:tcW w:w="144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Week 14</w:t>
            </w:r>
          </w:p>
        </w:tc>
        <w:tc>
          <w:tcPr>
            <w:tcW w:w="198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6 days</w:t>
            </w:r>
          </w:p>
        </w:tc>
      </w:tr>
    </w:tbl>
    <w:p w:rsidR="008B0187" w:rsidRPr="00B35D89" w:rsidRDefault="008B0187" w:rsidP="008B0187">
      <w:pPr>
        <w:pStyle w:val="NormalIndent0"/>
        <w:rPr>
          <w:rFonts w:asciiTheme="majorHAnsi" w:hAnsiTheme="majorHAnsi"/>
          <w:color w:val="000000" w:themeColor="text1"/>
          <w:sz w:val="24"/>
          <w:szCs w:val="24"/>
        </w:rPr>
      </w:pPr>
    </w:p>
    <w:p w:rsidR="008B0187" w:rsidRPr="00B35D89" w:rsidRDefault="008B0187" w:rsidP="008B0187">
      <w:pPr>
        <w:pStyle w:val="NormalIndent0"/>
        <w:rPr>
          <w:rFonts w:asciiTheme="majorHAnsi" w:hAnsiTheme="majorHAnsi"/>
          <w:color w:val="000000" w:themeColor="text1"/>
          <w:sz w:val="24"/>
          <w:szCs w:val="24"/>
        </w:rPr>
      </w:pPr>
      <w:proofErr w:type="gramStart"/>
      <w:r w:rsidRPr="00B35D89">
        <w:rPr>
          <w:rFonts w:asciiTheme="majorHAnsi" w:hAnsiTheme="majorHAnsi"/>
          <w:color w:val="000000" w:themeColor="text1"/>
          <w:sz w:val="24"/>
          <w:szCs w:val="24"/>
        </w:rPr>
        <w:t xml:space="preserve">Table </w:t>
      </w:r>
      <w:proofErr w:type="gramEnd"/>
      <w:r w:rsidRPr="00B35D89">
        <w:rPr>
          <w:rFonts w:asciiTheme="majorHAnsi" w:hAnsiTheme="majorHAnsi"/>
          <w:color w:val="000000" w:themeColor="text1"/>
          <w:sz w:val="24"/>
          <w:szCs w:val="24"/>
        </w:rPr>
        <w:fldChar w:fldCharType="begin"/>
      </w:r>
      <w:r w:rsidRPr="00B35D89">
        <w:rPr>
          <w:rFonts w:asciiTheme="majorHAnsi" w:hAnsiTheme="majorHAnsi"/>
          <w:color w:val="000000" w:themeColor="text1"/>
          <w:sz w:val="24"/>
          <w:szCs w:val="24"/>
        </w:rPr>
        <w:instrText xml:space="preserve"> AUTONUMLGL \e </w:instrText>
      </w:r>
      <w:r w:rsidRPr="00B35D89">
        <w:rPr>
          <w:rFonts w:asciiTheme="majorHAnsi" w:hAnsiTheme="majorHAnsi"/>
          <w:color w:val="000000" w:themeColor="text1"/>
          <w:sz w:val="24"/>
          <w:szCs w:val="24"/>
        </w:rPr>
        <w:fldChar w:fldCharType="end"/>
      </w:r>
      <w:r w:rsidRPr="00B35D89">
        <w:rPr>
          <w:rFonts w:asciiTheme="majorHAnsi" w:hAnsiTheme="majorHAnsi"/>
          <w:color w:val="000000" w:themeColor="text1"/>
          <w:sz w:val="24"/>
          <w:szCs w:val="24"/>
        </w:rPr>
        <w:t>: Project stage and milestones</w:t>
      </w:r>
    </w:p>
    <w:tbl>
      <w:tblPr>
        <w:tblW w:w="855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4050"/>
        <w:gridCol w:w="2970"/>
      </w:tblGrid>
      <w:tr w:rsidR="008B0187" w:rsidRPr="00B35D89" w:rsidTr="00485320">
        <w:trPr>
          <w:tblHeader/>
        </w:trPr>
        <w:tc>
          <w:tcPr>
            <w:tcW w:w="15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Stage</w:t>
            </w:r>
          </w:p>
        </w:tc>
        <w:tc>
          <w:tcPr>
            <w:tcW w:w="405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Description</w:t>
            </w:r>
          </w:p>
        </w:tc>
        <w:tc>
          <w:tcPr>
            <w:tcW w:w="297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Milestone</w:t>
            </w:r>
          </w:p>
        </w:tc>
      </w:tr>
      <w:tr w:rsidR="008B0187" w:rsidRPr="00B35D89">
        <w:tc>
          <w:tcPr>
            <w:tcW w:w="153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Initiation Stage</w:t>
            </w:r>
          </w:p>
        </w:tc>
        <w:tc>
          <w:tcPr>
            <w:tcW w:w="40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The Initiation stage will intend to get project requirements and review those, estimate project size and effort, creates the internal work order and team building.</w:t>
            </w:r>
          </w:p>
        </w:tc>
        <w:tc>
          <w:tcPr>
            <w:tcW w:w="29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Kick-of meeting</w:t>
            </w:r>
          </w:p>
        </w:tc>
      </w:tr>
      <w:tr w:rsidR="008B0187" w:rsidRPr="00B35D89">
        <w:tc>
          <w:tcPr>
            <w:tcW w:w="153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Definition Stage</w:t>
            </w:r>
          </w:p>
        </w:tc>
        <w:tc>
          <w:tcPr>
            <w:tcW w:w="40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The Definition stage will develop the product requirements and establish the business case for the LIB System.  The major use cases will be developed as well as the high level Project Plan.</w:t>
            </w:r>
          </w:p>
        </w:tc>
        <w:tc>
          <w:tcPr>
            <w:tcW w:w="29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Business Case Review Milestone.</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 this stage, the LIB project plan document will also be created.</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 this stage, the LIB SRS document will also be created.</w:t>
            </w:r>
          </w:p>
        </w:tc>
      </w:tr>
      <w:tr w:rsidR="008B0187" w:rsidRPr="00B35D89">
        <w:tc>
          <w:tcPr>
            <w:tcW w:w="153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Solution Stage</w:t>
            </w:r>
          </w:p>
        </w:tc>
        <w:tc>
          <w:tcPr>
            <w:tcW w:w="40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xml:space="preserve">The Solution Stage will analyze the requirements and will develop the architectural prototype.  At the completion of the Solution Stage all use cases selected for Release 1.0 will have completed analysis and design. In addition, high risk use cases for Release 2.0 will have been analyzed and designed.  The architectural prototype will test the feasibility and performance of the architecture that is required for </w:t>
            </w:r>
            <w:r w:rsidRPr="00B35D89">
              <w:rPr>
                <w:rFonts w:asciiTheme="majorHAnsi" w:hAnsiTheme="majorHAnsi"/>
                <w:color w:val="000000" w:themeColor="text1"/>
                <w:sz w:val="24"/>
                <w:szCs w:val="24"/>
              </w:rPr>
              <w:lastRenderedPageBreak/>
              <w:t xml:space="preserve">Release 1.0.  </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 User-Interface Prototype will also be developed.</w:t>
            </w:r>
          </w:p>
        </w:tc>
        <w:tc>
          <w:tcPr>
            <w:tcW w:w="29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lastRenderedPageBreak/>
              <w:t>The Architectural Prototype Milestone marks the end of the Solution Stage. This prototype signifies verification of the major architectural components which comprise the R1.0 Release.</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xml:space="preserve">The User-Interface Prototype Milestone enables early user </w:t>
            </w:r>
            <w:r w:rsidRPr="00B35D89">
              <w:rPr>
                <w:rFonts w:asciiTheme="majorHAnsi" w:hAnsiTheme="majorHAnsi"/>
                <w:color w:val="000000" w:themeColor="text1"/>
                <w:sz w:val="24"/>
                <w:szCs w:val="24"/>
              </w:rPr>
              <w:lastRenderedPageBreak/>
              <w:t>feedback on the user interface.</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 this stage Project SDD document will be released.</w:t>
            </w:r>
          </w:p>
        </w:tc>
      </w:tr>
      <w:tr w:rsidR="008B0187" w:rsidRPr="00B35D89">
        <w:tc>
          <w:tcPr>
            <w:tcW w:w="153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lastRenderedPageBreak/>
              <w:t>Construction Stage</w:t>
            </w:r>
          </w:p>
        </w:tc>
        <w:tc>
          <w:tcPr>
            <w:tcW w:w="40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During the Construction Stage, remaining use cases will be analyzed and designed.  The Beta version for Release 1.0 will be developed and distributed for evaluation.  The implementation and test activities to support the R1.0 and R2.0 releases will be completed.</w:t>
            </w:r>
          </w:p>
        </w:tc>
        <w:tc>
          <w:tcPr>
            <w:tcW w:w="29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The R2.0 Operational Capability Milestone marks the end of the Construction Stage. Release 2.0 software is ready for packaging.</w:t>
            </w:r>
          </w:p>
        </w:tc>
      </w:tr>
      <w:tr w:rsidR="008B0187" w:rsidRPr="00B35D89">
        <w:tc>
          <w:tcPr>
            <w:tcW w:w="153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Transition Stage</w:t>
            </w:r>
          </w:p>
        </w:tc>
        <w:tc>
          <w:tcPr>
            <w:tcW w:w="40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The Transition Stage will prepare the R1.0 and R2.0 releases for distribution.  It provides the required support to ensure a smooth installation including user training.</w:t>
            </w:r>
          </w:p>
        </w:tc>
        <w:tc>
          <w:tcPr>
            <w:tcW w:w="29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xml:space="preserve">The R2.0 Release Milestone marks the end of the Transition Stage.  At this point all capabilities, as defined in the </w:t>
            </w:r>
            <w:smartTag w:uri="urn:schemas-microsoft-com:office:smarttags" w:element="stockticker">
              <w:r w:rsidRPr="00B35D89">
                <w:rPr>
                  <w:rFonts w:asciiTheme="majorHAnsi" w:hAnsiTheme="majorHAnsi"/>
                  <w:color w:val="000000" w:themeColor="text1"/>
                  <w:sz w:val="24"/>
                  <w:szCs w:val="24"/>
                </w:rPr>
                <w:t>SRS</w:t>
              </w:r>
            </w:smartTag>
            <w:r w:rsidRPr="00B35D89">
              <w:rPr>
                <w:rFonts w:asciiTheme="majorHAnsi" w:hAnsiTheme="majorHAnsi"/>
                <w:color w:val="000000" w:themeColor="text1"/>
                <w:sz w:val="24"/>
                <w:szCs w:val="24"/>
              </w:rPr>
              <w:t>, are installed and available for the users.</w:t>
            </w:r>
          </w:p>
        </w:tc>
      </w:tr>
      <w:tr w:rsidR="008B0187" w:rsidRPr="00B35D89">
        <w:tc>
          <w:tcPr>
            <w:tcW w:w="1530" w:type="dxa"/>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Termination Stage</w:t>
            </w:r>
          </w:p>
        </w:tc>
        <w:tc>
          <w:tcPr>
            <w:tcW w:w="40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The Termination Stage has objectives to summarize and evaluate project results, and closure the project.</w:t>
            </w:r>
          </w:p>
        </w:tc>
        <w:tc>
          <w:tcPr>
            <w:tcW w:w="29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Post mortem meeting</w:t>
            </w:r>
          </w:p>
        </w:tc>
      </w:tr>
    </w:tbl>
    <w:p w:rsidR="008B0187" w:rsidRPr="00B35D89" w:rsidRDefault="008B0187" w:rsidP="00B84A90">
      <w:pPr>
        <w:pStyle w:val="Heading3"/>
      </w:pPr>
      <w:bookmarkStart w:id="125" w:name="_Toc322381786"/>
      <w:bookmarkStart w:id="126" w:name="_Toc322381971"/>
      <w:bookmarkStart w:id="127" w:name="_Toc322382646"/>
      <w:bookmarkStart w:id="128" w:name="_Toc322579270"/>
      <w:r w:rsidRPr="00B35D89">
        <w:t>Iteration objectives</w:t>
      </w:r>
      <w:bookmarkEnd w:id="125"/>
      <w:bookmarkEnd w:id="126"/>
      <w:bookmarkEnd w:id="127"/>
      <w:bookmarkEnd w:id="128"/>
    </w:p>
    <w:p w:rsidR="008B0187" w:rsidRPr="00B35D89" w:rsidRDefault="008B0187" w:rsidP="008B0187">
      <w:pPr>
        <w:pStyle w:val="NormalIndent0"/>
        <w:rPr>
          <w:rFonts w:asciiTheme="majorHAnsi" w:hAnsiTheme="majorHAnsi"/>
          <w:color w:val="000000" w:themeColor="text1"/>
          <w:sz w:val="24"/>
          <w:szCs w:val="24"/>
        </w:rPr>
      </w:pPr>
      <w:proofErr w:type="gramStart"/>
      <w:r w:rsidRPr="00B35D89">
        <w:rPr>
          <w:rFonts w:asciiTheme="majorHAnsi" w:hAnsiTheme="majorHAnsi"/>
          <w:color w:val="000000" w:themeColor="text1"/>
          <w:sz w:val="24"/>
          <w:szCs w:val="24"/>
        </w:rPr>
        <w:t xml:space="preserve">Table </w:t>
      </w:r>
      <w:proofErr w:type="gramEnd"/>
      <w:r w:rsidRPr="00B35D89">
        <w:rPr>
          <w:rFonts w:asciiTheme="majorHAnsi" w:hAnsiTheme="majorHAnsi"/>
          <w:color w:val="000000" w:themeColor="text1"/>
          <w:sz w:val="24"/>
          <w:szCs w:val="24"/>
        </w:rPr>
        <w:fldChar w:fldCharType="begin"/>
      </w:r>
      <w:r w:rsidRPr="00B35D89">
        <w:rPr>
          <w:rFonts w:asciiTheme="majorHAnsi" w:hAnsiTheme="majorHAnsi"/>
          <w:color w:val="000000" w:themeColor="text1"/>
          <w:sz w:val="24"/>
          <w:szCs w:val="24"/>
        </w:rPr>
        <w:instrText xml:space="preserve"> AUTONUMLGL \e </w:instrText>
      </w:r>
      <w:r w:rsidRPr="00B35D89">
        <w:rPr>
          <w:rFonts w:asciiTheme="majorHAnsi" w:hAnsiTheme="majorHAnsi"/>
          <w:color w:val="000000" w:themeColor="text1"/>
          <w:sz w:val="24"/>
          <w:szCs w:val="24"/>
        </w:rPr>
        <w:fldChar w:fldCharType="end"/>
      </w:r>
      <w:r w:rsidRPr="00B35D89">
        <w:rPr>
          <w:rFonts w:asciiTheme="majorHAnsi" w:hAnsiTheme="majorHAnsi"/>
          <w:color w:val="000000" w:themeColor="text1"/>
          <w:sz w:val="24"/>
          <w:szCs w:val="24"/>
        </w:rPr>
        <w:t>: Project iterations objectives</w:t>
      </w:r>
    </w:p>
    <w:tbl>
      <w:tblPr>
        <w:tblW w:w="8460" w:type="dxa"/>
        <w:tblInd w:w="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1350"/>
        <w:gridCol w:w="2070"/>
        <w:gridCol w:w="1710"/>
        <w:gridCol w:w="1890"/>
      </w:tblGrid>
      <w:tr w:rsidR="008B0187" w:rsidRPr="00B35D89" w:rsidTr="00485320">
        <w:trPr>
          <w:tblHeader/>
        </w:trPr>
        <w:tc>
          <w:tcPr>
            <w:tcW w:w="144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Stage</w:t>
            </w:r>
          </w:p>
        </w:tc>
        <w:tc>
          <w:tcPr>
            <w:tcW w:w="135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Iteration</w:t>
            </w:r>
          </w:p>
        </w:tc>
        <w:tc>
          <w:tcPr>
            <w:tcW w:w="207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Description</w:t>
            </w:r>
          </w:p>
        </w:tc>
        <w:tc>
          <w:tcPr>
            <w:tcW w:w="171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Associated Milestones</w:t>
            </w:r>
          </w:p>
        </w:tc>
        <w:tc>
          <w:tcPr>
            <w:tcW w:w="189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Risks Addressed</w:t>
            </w:r>
          </w:p>
        </w:tc>
      </w:tr>
      <w:tr w:rsidR="008B0187" w:rsidRPr="00B35D89">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Definition Stage</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Preliminary Iteration</w:t>
            </w:r>
          </w:p>
        </w:tc>
        <w:tc>
          <w:tcPr>
            <w:tcW w:w="20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Defines business model, product requirements, project plan, and business case.</w:t>
            </w:r>
          </w:p>
        </w:tc>
        <w:tc>
          <w:tcPr>
            <w:tcW w:w="171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Business Case Review</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Project Plan Review</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SRS Review</w:t>
            </w:r>
          </w:p>
        </w:tc>
        <w:tc>
          <w:tcPr>
            <w:tcW w:w="189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Clarifies user requirements up front.</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Develops realistic project plans and scope.</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Determines feasibility of project from a business point of view.</w:t>
            </w:r>
          </w:p>
        </w:tc>
      </w:tr>
      <w:tr w:rsidR="008B0187" w:rsidRPr="00B35D89">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lastRenderedPageBreak/>
              <w:t>Solution Stage</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E1 Iteration – Develop Architectural Prototype</w:t>
            </w:r>
          </w:p>
        </w:tc>
        <w:tc>
          <w:tcPr>
            <w:tcW w:w="20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Completes analysis &amp; design for all R1 use cases.  Develops the architectural prototype for R1.</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Complete Analysis and Design for all high risk R2 use cases.</w:t>
            </w:r>
          </w:p>
        </w:tc>
        <w:tc>
          <w:tcPr>
            <w:tcW w:w="171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Architectural Prototype</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SDD Review</w:t>
            </w:r>
          </w:p>
        </w:tc>
        <w:tc>
          <w:tcPr>
            <w:tcW w:w="189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Architectural issues clarified.</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Technical risks mitigated.</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Early prototype for user review.</w:t>
            </w:r>
          </w:p>
        </w:tc>
      </w:tr>
      <w:tr w:rsidR="008B0187" w:rsidRPr="00B35D89">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Construction Stage</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C1 Iteration – Develop R1 Beta</w:t>
            </w:r>
          </w:p>
        </w:tc>
        <w:tc>
          <w:tcPr>
            <w:tcW w:w="20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Implement and test R1 use cases to provide the R1 Beta Version.</w:t>
            </w:r>
          </w:p>
          <w:p w:rsidR="008B0187" w:rsidRPr="00B35D89" w:rsidRDefault="008B0187" w:rsidP="008B0187">
            <w:pPr>
              <w:pStyle w:val="Bang"/>
              <w:rPr>
                <w:rFonts w:asciiTheme="majorHAnsi" w:hAnsiTheme="majorHAnsi"/>
                <w:color w:val="000000" w:themeColor="text1"/>
                <w:sz w:val="24"/>
                <w:szCs w:val="24"/>
              </w:rPr>
            </w:pP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This stage will implement all the basic functionalities of the project.</w:t>
            </w:r>
          </w:p>
          <w:p w:rsidR="008B0187" w:rsidRPr="00B35D89" w:rsidRDefault="008B0187" w:rsidP="008B0187">
            <w:pPr>
              <w:pStyle w:val="Bang"/>
              <w:rPr>
                <w:rFonts w:asciiTheme="majorHAnsi" w:hAnsiTheme="majorHAnsi"/>
                <w:color w:val="000000" w:themeColor="text1"/>
                <w:sz w:val="24"/>
                <w:szCs w:val="24"/>
              </w:rPr>
            </w:pP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Database will be revised and reconstructed to be compromised with the need of the project.</w:t>
            </w:r>
          </w:p>
        </w:tc>
        <w:tc>
          <w:tcPr>
            <w:tcW w:w="171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R1 Beta</w:t>
            </w:r>
          </w:p>
          <w:p w:rsidR="008B0187" w:rsidRPr="00B35D89" w:rsidRDefault="008B0187" w:rsidP="008B0187">
            <w:pPr>
              <w:pStyle w:val="Bang"/>
              <w:rPr>
                <w:rFonts w:asciiTheme="majorHAnsi" w:hAnsiTheme="majorHAnsi"/>
                <w:color w:val="000000" w:themeColor="text1"/>
                <w:sz w:val="24"/>
                <w:szCs w:val="24"/>
              </w:rPr>
            </w:pP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DB Review</w:t>
            </w:r>
          </w:p>
        </w:tc>
        <w:tc>
          <w:tcPr>
            <w:tcW w:w="189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All key features from a user and architectural prospective implemented in the Beta.</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User feedback prior to release of R1.</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User feedback prior to the release of the system database version.</w:t>
            </w:r>
          </w:p>
        </w:tc>
      </w:tr>
      <w:tr w:rsidR="008B0187" w:rsidRPr="00B35D89">
        <w:tc>
          <w:tcPr>
            <w:tcW w:w="1440" w:type="dxa"/>
          </w:tcPr>
          <w:p w:rsidR="008B0187" w:rsidRPr="00B35D89" w:rsidRDefault="008B0187" w:rsidP="008B0187">
            <w:pPr>
              <w:pStyle w:val="Bang"/>
              <w:rPr>
                <w:rFonts w:asciiTheme="majorHAnsi" w:hAnsiTheme="majorHAnsi"/>
                <w:color w:val="000000" w:themeColor="text1"/>
                <w:sz w:val="24"/>
                <w:szCs w:val="24"/>
              </w:rPr>
            </w:pP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C2 Iteration – Develop R1 Release</w:t>
            </w:r>
          </w:p>
        </w:tc>
        <w:tc>
          <w:tcPr>
            <w:tcW w:w="20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Implement and test remaining R1 use cases, fix defects from Beta, and incorporate feedback from Beta.</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Develops the R1 system.</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xml:space="preserve">Revises all the early stage R1 system, the functionality of </w:t>
            </w:r>
            <w:r w:rsidRPr="00B35D89">
              <w:rPr>
                <w:rFonts w:asciiTheme="majorHAnsi" w:hAnsiTheme="majorHAnsi"/>
                <w:color w:val="000000" w:themeColor="text1"/>
                <w:sz w:val="24"/>
                <w:szCs w:val="24"/>
              </w:rPr>
              <w:lastRenderedPageBreak/>
              <w:t>the management feature will be implemented according to the need of managing DB for testing and reviewing.</w:t>
            </w:r>
          </w:p>
        </w:tc>
        <w:tc>
          <w:tcPr>
            <w:tcW w:w="171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lastRenderedPageBreak/>
              <w:t>R1 Software</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DB Test data reviewed</w:t>
            </w:r>
          </w:p>
          <w:p w:rsidR="008B0187" w:rsidRPr="00B35D89" w:rsidRDefault="008B0187" w:rsidP="008B0187">
            <w:pPr>
              <w:pStyle w:val="Bang"/>
              <w:rPr>
                <w:rFonts w:asciiTheme="majorHAnsi" w:hAnsiTheme="majorHAnsi"/>
                <w:color w:val="000000" w:themeColor="text1"/>
                <w:sz w:val="24"/>
                <w:szCs w:val="24"/>
              </w:rPr>
            </w:pP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Unit Test document review</w:t>
            </w:r>
          </w:p>
        </w:tc>
        <w:tc>
          <w:tcPr>
            <w:tcW w:w="189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R1 fully reviewed by user community.</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Product quality should be high.</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Defects minimized.</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Cost of quality reduced.</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xml:space="preserve">Effort for maintaining the </w:t>
            </w:r>
            <w:r w:rsidRPr="00B35D89">
              <w:rPr>
                <w:rFonts w:asciiTheme="majorHAnsi" w:hAnsiTheme="majorHAnsi"/>
                <w:color w:val="000000" w:themeColor="text1"/>
                <w:sz w:val="24"/>
                <w:szCs w:val="24"/>
              </w:rPr>
              <w:lastRenderedPageBreak/>
              <w:t>documents from the project.</w:t>
            </w:r>
          </w:p>
        </w:tc>
      </w:tr>
      <w:tr w:rsidR="008B0187" w:rsidRPr="00B35D89">
        <w:tc>
          <w:tcPr>
            <w:tcW w:w="1440" w:type="dxa"/>
          </w:tcPr>
          <w:p w:rsidR="008B0187" w:rsidRPr="00B35D89" w:rsidRDefault="008B0187" w:rsidP="008B0187">
            <w:pPr>
              <w:pStyle w:val="Bang"/>
              <w:rPr>
                <w:rFonts w:asciiTheme="majorHAnsi" w:hAnsiTheme="majorHAnsi"/>
                <w:color w:val="000000" w:themeColor="text1"/>
                <w:sz w:val="24"/>
                <w:szCs w:val="24"/>
              </w:rPr>
            </w:pP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C3 Iteration – Develop R2 Release</w:t>
            </w:r>
          </w:p>
        </w:tc>
        <w:tc>
          <w:tcPr>
            <w:tcW w:w="20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Design, implement, and test R2 use cases.</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Incorporate enhancements and defects from R1.</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Develops the R2 system.</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Improves the R2 stage of the software, the ability to communicate with the other system will be implemented in R2 to make R3.</w:t>
            </w:r>
          </w:p>
        </w:tc>
        <w:tc>
          <w:tcPr>
            <w:tcW w:w="171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R2 Software</w:t>
            </w:r>
          </w:p>
          <w:p w:rsidR="008B0187" w:rsidRPr="00B35D89" w:rsidRDefault="008B0187" w:rsidP="008B0187">
            <w:pPr>
              <w:pStyle w:val="Bang"/>
              <w:rPr>
                <w:rFonts w:asciiTheme="majorHAnsi" w:hAnsiTheme="majorHAnsi"/>
                <w:color w:val="000000" w:themeColor="text1"/>
                <w:sz w:val="24"/>
                <w:szCs w:val="24"/>
              </w:rPr>
            </w:pP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Unit Test document Review</w:t>
            </w:r>
          </w:p>
          <w:p w:rsidR="008B0187" w:rsidRPr="00B35D89" w:rsidRDefault="008B0187" w:rsidP="008B0187">
            <w:pPr>
              <w:pStyle w:val="Bang"/>
              <w:rPr>
                <w:rFonts w:asciiTheme="majorHAnsi" w:hAnsiTheme="majorHAnsi"/>
                <w:color w:val="000000" w:themeColor="text1"/>
                <w:sz w:val="24"/>
                <w:szCs w:val="24"/>
              </w:rPr>
            </w:pP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Integration Test Review</w:t>
            </w:r>
          </w:p>
          <w:p w:rsidR="008B0187" w:rsidRPr="00B35D89" w:rsidRDefault="008B0187" w:rsidP="008B0187">
            <w:pPr>
              <w:pStyle w:val="Bang"/>
              <w:rPr>
                <w:rFonts w:asciiTheme="majorHAnsi" w:hAnsiTheme="majorHAnsi"/>
                <w:color w:val="000000" w:themeColor="text1"/>
                <w:sz w:val="24"/>
                <w:szCs w:val="24"/>
              </w:rPr>
            </w:pP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System Test Review</w:t>
            </w:r>
          </w:p>
        </w:tc>
        <w:tc>
          <w:tcPr>
            <w:tcW w:w="189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Quick release of R2 addresses customer satisfaction.</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All key functionality provided in System by R2 Release.</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Effort for maintaining and creating new documents will reduced the time for coding.</w:t>
            </w:r>
          </w:p>
        </w:tc>
      </w:tr>
      <w:tr w:rsidR="008B0187" w:rsidRPr="00B35D89">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Transition Stage</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T1 Iteration – R1 Release</w:t>
            </w:r>
          </w:p>
        </w:tc>
        <w:tc>
          <w:tcPr>
            <w:tcW w:w="20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Package, distribute, and install R1 Release.</w:t>
            </w:r>
          </w:p>
        </w:tc>
        <w:tc>
          <w:tcPr>
            <w:tcW w:w="171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R1 Released</w:t>
            </w:r>
          </w:p>
        </w:tc>
        <w:tc>
          <w:tcPr>
            <w:tcW w:w="189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Two stages release minimizes defects.</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 two stages release provides easier transition for users.</w:t>
            </w:r>
          </w:p>
        </w:tc>
      </w:tr>
      <w:tr w:rsidR="008B0187" w:rsidRPr="00B35D89">
        <w:tc>
          <w:tcPr>
            <w:tcW w:w="1440" w:type="dxa"/>
          </w:tcPr>
          <w:p w:rsidR="008B0187" w:rsidRPr="00B35D89" w:rsidRDefault="008B0187" w:rsidP="008B0187">
            <w:pPr>
              <w:pStyle w:val="Bang"/>
              <w:rPr>
                <w:rFonts w:asciiTheme="majorHAnsi" w:hAnsiTheme="majorHAnsi"/>
                <w:color w:val="000000" w:themeColor="text1"/>
                <w:sz w:val="24"/>
                <w:szCs w:val="24"/>
              </w:rPr>
            </w:pP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T2 Iteration – R2 Release</w:t>
            </w:r>
          </w:p>
        </w:tc>
        <w:tc>
          <w:tcPr>
            <w:tcW w:w="20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Package, distribute, and install R2 Release.</w:t>
            </w:r>
          </w:p>
        </w:tc>
        <w:tc>
          <w:tcPr>
            <w:tcW w:w="171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R2 Released</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User Manual Review</w:t>
            </w:r>
          </w:p>
        </w:tc>
        <w:tc>
          <w:tcPr>
            <w:tcW w:w="189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Two stages release minimizes defects.</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xml:space="preserve">Two stages release </w:t>
            </w:r>
            <w:r w:rsidRPr="00B35D89">
              <w:rPr>
                <w:rFonts w:asciiTheme="majorHAnsi" w:hAnsiTheme="majorHAnsi"/>
                <w:color w:val="000000" w:themeColor="text1"/>
                <w:sz w:val="24"/>
                <w:szCs w:val="24"/>
              </w:rPr>
              <w:lastRenderedPageBreak/>
              <w:t>provides easier transition for users.</w:t>
            </w:r>
          </w:p>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Training section for user will need to be planned.</w:t>
            </w:r>
          </w:p>
        </w:tc>
      </w:tr>
    </w:tbl>
    <w:p w:rsidR="008B0187" w:rsidRPr="00B35D89" w:rsidRDefault="008B0187" w:rsidP="00B84A90">
      <w:pPr>
        <w:pStyle w:val="Heading3"/>
      </w:pPr>
      <w:bookmarkStart w:id="129" w:name="_Toc322381787"/>
      <w:bookmarkStart w:id="130" w:name="_Toc322381972"/>
      <w:bookmarkStart w:id="131" w:name="_Toc322382647"/>
      <w:bookmarkStart w:id="132" w:name="_Toc322579271"/>
      <w:r w:rsidRPr="00B35D89">
        <w:lastRenderedPageBreak/>
        <w:t>Project schedule</w:t>
      </w:r>
      <w:bookmarkEnd w:id="129"/>
      <w:bookmarkEnd w:id="130"/>
      <w:bookmarkEnd w:id="131"/>
      <w:bookmarkEnd w:id="132"/>
    </w:p>
    <w:p w:rsidR="00B35D89" w:rsidRDefault="008B0187" w:rsidP="008B0187">
      <w:pPr>
        <w:pStyle w:val="NormalIndent0"/>
        <w:rPr>
          <w:rFonts w:asciiTheme="majorHAnsi" w:eastAsiaTheme="minorEastAsia" w:hAnsiTheme="majorHAnsi"/>
          <w:color w:val="000000" w:themeColor="text1"/>
          <w:sz w:val="24"/>
          <w:szCs w:val="24"/>
          <w:lang w:eastAsia="ja-JP"/>
        </w:rPr>
      </w:pPr>
      <w:r w:rsidRPr="00B35D89">
        <w:rPr>
          <w:rFonts w:asciiTheme="majorHAnsi" w:hAnsiTheme="majorHAnsi"/>
          <w:color w:val="000000" w:themeColor="text1"/>
          <w:sz w:val="24"/>
          <w:szCs w:val="24"/>
        </w:rPr>
        <w:t>Prefer to initial MS Project plan of the project that been attached to this document.</w:t>
      </w:r>
    </w:p>
    <w:p w:rsidR="00B35D89" w:rsidRPr="00B35D89" w:rsidRDefault="00B35D89" w:rsidP="008B0187">
      <w:pPr>
        <w:pStyle w:val="NormalIndent0"/>
        <w:rPr>
          <w:rFonts w:asciiTheme="majorHAnsi" w:eastAsiaTheme="minorEastAsia" w:hAnsiTheme="majorHAnsi"/>
          <w:color w:val="000000" w:themeColor="text1"/>
          <w:sz w:val="24"/>
          <w:szCs w:val="24"/>
          <w:lang w:eastAsia="ja-JP"/>
        </w:rPr>
      </w:pPr>
    </w:p>
    <w:p w:rsidR="008B0187" w:rsidRPr="00BD5573" w:rsidRDefault="008B0187" w:rsidP="00B35D89">
      <w:pPr>
        <w:pStyle w:val="Heading2"/>
      </w:pPr>
      <w:bookmarkStart w:id="133" w:name="_Toc322381788"/>
      <w:bookmarkStart w:id="134" w:name="_Toc322381973"/>
      <w:bookmarkStart w:id="135" w:name="_Toc322382189"/>
      <w:bookmarkStart w:id="136" w:name="_Toc322382332"/>
      <w:bookmarkStart w:id="137" w:name="_Toc322382648"/>
      <w:bookmarkStart w:id="138" w:name="_Toc322579272"/>
      <w:r w:rsidRPr="00BD5573">
        <w:t>Process tailoring/deviation</w:t>
      </w:r>
      <w:bookmarkEnd w:id="133"/>
      <w:bookmarkEnd w:id="134"/>
      <w:bookmarkEnd w:id="135"/>
      <w:bookmarkEnd w:id="136"/>
      <w:bookmarkEnd w:id="137"/>
      <w:bookmarkEnd w:id="138"/>
    </w:p>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The operational process for the project is based on the development process model defined in the FPT Software Process Handbook and F-soft guidelines.</w:t>
      </w:r>
    </w:p>
    <w:p w:rsidR="008B0187" w:rsidRPr="00B35D89" w:rsidRDefault="008B0187" w:rsidP="008B0187">
      <w:pPr>
        <w:pStyle w:val="NormalIndent0"/>
        <w:rPr>
          <w:rFonts w:asciiTheme="majorHAnsi" w:hAnsiTheme="majorHAnsi"/>
          <w:color w:val="000000" w:themeColor="text1"/>
          <w:sz w:val="24"/>
          <w:szCs w:val="24"/>
        </w:rPr>
      </w:pPr>
      <w:proofErr w:type="gramStart"/>
      <w:r w:rsidRPr="00B35D89">
        <w:rPr>
          <w:rFonts w:asciiTheme="majorHAnsi" w:hAnsiTheme="majorHAnsi"/>
          <w:color w:val="000000" w:themeColor="text1"/>
          <w:sz w:val="24"/>
          <w:szCs w:val="24"/>
        </w:rPr>
        <w:t xml:space="preserve">Table </w:t>
      </w:r>
      <w:proofErr w:type="gramEnd"/>
      <w:r w:rsidRPr="00B35D89">
        <w:rPr>
          <w:rFonts w:asciiTheme="majorHAnsi" w:hAnsiTheme="majorHAnsi"/>
          <w:color w:val="000000" w:themeColor="text1"/>
          <w:sz w:val="24"/>
          <w:szCs w:val="24"/>
        </w:rPr>
        <w:fldChar w:fldCharType="begin"/>
      </w:r>
      <w:r w:rsidRPr="00B35D89">
        <w:rPr>
          <w:rFonts w:asciiTheme="majorHAnsi" w:hAnsiTheme="majorHAnsi"/>
          <w:color w:val="000000" w:themeColor="text1"/>
          <w:sz w:val="24"/>
          <w:szCs w:val="24"/>
        </w:rPr>
        <w:instrText xml:space="preserve"> AUTONUMLGL \e </w:instrText>
      </w:r>
      <w:r w:rsidRPr="00B35D89">
        <w:rPr>
          <w:rFonts w:asciiTheme="majorHAnsi" w:hAnsiTheme="majorHAnsi"/>
          <w:color w:val="000000" w:themeColor="text1"/>
          <w:sz w:val="24"/>
          <w:szCs w:val="24"/>
        </w:rPr>
        <w:fldChar w:fldCharType="end"/>
      </w:r>
      <w:r w:rsidRPr="00B35D89">
        <w:rPr>
          <w:rFonts w:asciiTheme="majorHAnsi" w:hAnsiTheme="majorHAnsi"/>
          <w:color w:val="000000" w:themeColor="text1"/>
          <w:sz w:val="24"/>
          <w:szCs w:val="24"/>
        </w:rPr>
        <w:t>: Process tailoring/deviation</w:t>
      </w:r>
    </w:p>
    <w:tbl>
      <w:tblPr>
        <w:tblW w:w="8550" w:type="dxa"/>
        <w:tblInd w:w="64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630"/>
        <w:gridCol w:w="2700"/>
        <w:gridCol w:w="1800"/>
        <w:gridCol w:w="2160"/>
        <w:gridCol w:w="1260"/>
      </w:tblGrid>
      <w:tr w:rsidR="008B0187" w:rsidRPr="00B35D89" w:rsidTr="00485320">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w:t>
            </w:r>
          </w:p>
        </w:tc>
        <w:tc>
          <w:tcPr>
            <w:tcW w:w="270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Tailoring/deviation</w:t>
            </w:r>
          </w:p>
        </w:tc>
        <w:tc>
          <w:tcPr>
            <w:tcW w:w="180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Added/Modified/Deleted</w:t>
            </w:r>
          </w:p>
        </w:tc>
        <w:tc>
          <w:tcPr>
            <w:tcW w:w="216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Reason for tailoring/deviation</w:t>
            </w:r>
          </w:p>
        </w:tc>
        <w:tc>
          <w:tcPr>
            <w:tcW w:w="126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Tailoring or Deviation?</w:t>
            </w:r>
          </w:p>
        </w:tc>
      </w:tr>
      <w:tr w:rsidR="008B0187" w:rsidRPr="00B35D89">
        <w:tc>
          <w:tcPr>
            <w:tcW w:w="630" w:type="dxa"/>
          </w:tcPr>
          <w:p w:rsidR="008B0187" w:rsidRPr="00B35D89" w:rsidRDefault="008B0187" w:rsidP="008B0187">
            <w:pPr>
              <w:pStyle w:val="NormalIndent0"/>
              <w:rPr>
                <w:rFonts w:asciiTheme="majorHAnsi" w:hAnsiTheme="majorHAnsi"/>
                <w:color w:val="000000" w:themeColor="text1"/>
                <w:sz w:val="24"/>
                <w:szCs w:val="24"/>
              </w:rPr>
            </w:pPr>
          </w:p>
        </w:tc>
        <w:tc>
          <w:tcPr>
            <w:tcW w:w="2700" w:type="dxa"/>
          </w:tcPr>
          <w:p w:rsidR="008B0187" w:rsidRPr="00B35D89" w:rsidRDefault="008B0187" w:rsidP="008B0187">
            <w:pPr>
              <w:pStyle w:val="Bang"/>
              <w:rPr>
                <w:rFonts w:asciiTheme="majorHAnsi" w:hAnsiTheme="majorHAnsi"/>
                <w:color w:val="000000" w:themeColor="text1"/>
                <w:sz w:val="24"/>
                <w:szCs w:val="24"/>
              </w:rPr>
            </w:pPr>
          </w:p>
        </w:tc>
        <w:tc>
          <w:tcPr>
            <w:tcW w:w="1800" w:type="dxa"/>
          </w:tcPr>
          <w:p w:rsidR="008B0187" w:rsidRPr="00B35D89" w:rsidRDefault="008B0187" w:rsidP="008B0187">
            <w:pPr>
              <w:pStyle w:val="Bang"/>
              <w:rPr>
                <w:rFonts w:asciiTheme="majorHAnsi" w:hAnsiTheme="majorHAnsi"/>
                <w:color w:val="000000" w:themeColor="text1"/>
                <w:sz w:val="24"/>
                <w:szCs w:val="24"/>
              </w:rPr>
            </w:pPr>
          </w:p>
        </w:tc>
        <w:tc>
          <w:tcPr>
            <w:tcW w:w="2160" w:type="dxa"/>
          </w:tcPr>
          <w:p w:rsidR="008B0187" w:rsidRPr="00B35D89" w:rsidRDefault="008B0187" w:rsidP="008B0187">
            <w:pPr>
              <w:pStyle w:val="Bang"/>
              <w:rPr>
                <w:rFonts w:asciiTheme="majorHAnsi" w:hAnsiTheme="majorHAnsi"/>
                <w:color w:val="000000" w:themeColor="text1"/>
                <w:sz w:val="24"/>
                <w:szCs w:val="24"/>
              </w:rPr>
            </w:pPr>
          </w:p>
        </w:tc>
        <w:tc>
          <w:tcPr>
            <w:tcW w:w="1260" w:type="dxa"/>
          </w:tcPr>
          <w:p w:rsidR="008B0187" w:rsidRPr="00B35D89" w:rsidRDefault="008B0187" w:rsidP="008B0187">
            <w:pPr>
              <w:pStyle w:val="Bang"/>
              <w:rPr>
                <w:rFonts w:asciiTheme="majorHAnsi" w:hAnsiTheme="majorHAnsi"/>
                <w:color w:val="000000" w:themeColor="text1"/>
                <w:sz w:val="24"/>
                <w:szCs w:val="24"/>
              </w:rPr>
            </w:pPr>
          </w:p>
        </w:tc>
      </w:tr>
    </w:tbl>
    <w:p w:rsidR="008B0187" w:rsidRPr="00BD5573" w:rsidRDefault="008B0187" w:rsidP="00B35D89">
      <w:pPr>
        <w:pStyle w:val="Heading2"/>
      </w:pPr>
      <w:bookmarkStart w:id="139" w:name="_Toc322381789"/>
      <w:bookmarkStart w:id="140" w:name="_Toc322381974"/>
      <w:bookmarkStart w:id="141" w:name="_Toc322382190"/>
      <w:bookmarkStart w:id="142" w:name="_Toc322382333"/>
      <w:bookmarkStart w:id="143" w:name="_Toc322382649"/>
      <w:bookmarkStart w:id="144" w:name="_Toc322579273"/>
      <w:bookmarkStart w:id="145" w:name="_Toc452446889"/>
      <w:bookmarkStart w:id="146" w:name="OLE_LINK1"/>
      <w:bookmarkStart w:id="147" w:name="OLE_LINK2"/>
      <w:bookmarkStart w:id="148" w:name="_Toc452446914"/>
      <w:r w:rsidRPr="00BD5573">
        <w:t xml:space="preserve">Resource </w:t>
      </w:r>
      <w:smartTag w:uri="urn:schemas-microsoft-com:office:smarttags" w:element="stockticker">
        <w:r w:rsidRPr="00BD5573">
          <w:t>plan</w:t>
        </w:r>
      </w:smartTag>
      <w:bookmarkEnd w:id="139"/>
      <w:bookmarkEnd w:id="140"/>
      <w:bookmarkEnd w:id="141"/>
      <w:bookmarkEnd w:id="142"/>
      <w:bookmarkEnd w:id="143"/>
      <w:bookmarkEnd w:id="144"/>
    </w:p>
    <w:p w:rsidR="008B0187" w:rsidRPr="00B35D89" w:rsidRDefault="008B0187" w:rsidP="00044911">
      <w:pPr>
        <w:pStyle w:val="Heading3"/>
        <w:ind w:left="0" w:firstLine="0"/>
      </w:pPr>
      <w:bookmarkStart w:id="149" w:name="_Toc322381790"/>
      <w:bookmarkStart w:id="150" w:name="_Toc322381975"/>
      <w:bookmarkStart w:id="151" w:name="_Toc322382650"/>
      <w:bookmarkStart w:id="152" w:name="_Toc322579274"/>
      <w:r w:rsidRPr="00B35D89">
        <w:lastRenderedPageBreak/>
        <w:t>Project Organization</w:t>
      </w:r>
      <w:bookmarkEnd w:id="145"/>
      <w:bookmarkEnd w:id="149"/>
      <w:bookmarkEnd w:id="150"/>
      <w:bookmarkEnd w:id="151"/>
      <w:bookmarkEnd w:id="152"/>
    </w:p>
    <w:p w:rsidR="008B0187" w:rsidRPr="00B35D89" w:rsidRDefault="008B0187" w:rsidP="00B35D89">
      <w:pPr>
        <w:pStyle w:val="Heading4"/>
      </w:pPr>
      <w:bookmarkStart w:id="153" w:name="_Toc452446890"/>
      <w:r w:rsidRPr="00B35D89">
        <w:t>Organizational structure</w:t>
      </w:r>
      <w:bookmarkEnd w:id="153"/>
    </w:p>
    <w:p w:rsidR="008B0187" w:rsidRPr="00B35D89" w:rsidRDefault="008B0187" w:rsidP="008B0187">
      <w:pPr>
        <w:pStyle w:val="NormalIndent0"/>
        <w:rPr>
          <w:rFonts w:asciiTheme="majorHAnsi" w:hAnsiTheme="majorHAnsi"/>
          <w:color w:val="000000" w:themeColor="text1"/>
          <w:sz w:val="24"/>
          <w:szCs w:val="24"/>
        </w:rPr>
      </w:pPr>
      <w:r w:rsidRPr="00B35D89">
        <w:rPr>
          <w:rFonts w:asciiTheme="majorHAnsi" w:hAnsiTheme="majorHAnsi"/>
          <w:color w:val="000000" w:themeColor="text1"/>
          <w:sz w:val="24"/>
          <w:szCs w:val="24"/>
        </w:rPr>
        <w:object w:dxaOrig="7815" w:dyaOrig="4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92.3pt;height:243.3pt" o:ole="">
            <v:imagedata r:id="rId21" o:title=""/>
          </v:shape>
          <o:OLEObject Type="Embed" ProgID="Visio.Drawing.11" ShapeID="_x0000_i1027" DrawAspect="Content" ObjectID="_1396415536" r:id="rId22"/>
        </w:object>
      </w:r>
    </w:p>
    <w:p w:rsidR="008B0187" w:rsidRPr="00B35D89" w:rsidRDefault="008B0187" w:rsidP="00B35D89">
      <w:pPr>
        <w:pStyle w:val="Heading4"/>
      </w:pPr>
      <w:r w:rsidRPr="00B35D89">
        <w:t>Project team</w:t>
      </w:r>
    </w:p>
    <w:p w:rsidR="008B0187" w:rsidRPr="00B35D89" w:rsidRDefault="008B0187" w:rsidP="00A0424F">
      <w:pPr>
        <w:pStyle w:val="NormalIndent"/>
      </w:pPr>
      <w:proofErr w:type="gramStart"/>
      <w:r w:rsidRPr="00B35D89">
        <w:t xml:space="preserve">Table </w:t>
      </w:r>
      <w:proofErr w:type="gramEnd"/>
      <w:r w:rsidRPr="00B35D89">
        <w:fldChar w:fldCharType="begin"/>
      </w:r>
      <w:r w:rsidRPr="00B35D89">
        <w:instrText xml:space="preserve"> AUTONUMLGL \e </w:instrText>
      </w:r>
      <w:r w:rsidRPr="00B35D89">
        <w:fldChar w:fldCharType="end"/>
      </w:r>
      <w:r w:rsidRPr="00B35D89">
        <w:t>: Project team</w:t>
      </w:r>
    </w:p>
    <w:tbl>
      <w:tblPr>
        <w:tblW w:w="8370" w:type="dxa"/>
        <w:tblInd w:w="8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30"/>
        <w:gridCol w:w="2070"/>
        <w:gridCol w:w="1260"/>
        <w:gridCol w:w="1440"/>
        <w:gridCol w:w="1350"/>
        <w:gridCol w:w="1620"/>
      </w:tblGrid>
      <w:tr w:rsidR="008B0187" w:rsidRPr="00B35D89" w:rsidTr="00485320">
        <w:trPr>
          <w:tblHeader/>
        </w:trPr>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w:t>
            </w:r>
          </w:p>
        </w:tc>
        <w:tc>
          <w:tcPr>
            <w:tcW w:w="207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Name</w:t>
            </w:r>
          </w:p>
        </w:tc>
        <w:tc>
          <w:tcPr>
            <w:tcW w:w="126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Position</w:t>
            </w:r>
          </w:p>
        </w:tc>
        <w:tc>
          <w:tcPr>
            <w:tcW w:w="144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Start Date</w:t>
            </w:r>
          </w:p>
        </w:tc>
        <w:tc>
          <w:tcPr>
            <w:tcW w:w="135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End Date</w:t>
            </w:r>
          </w:p>
        </w:tc>
        <w:tc>
          <w:tcPr>
            <w:tcW w:w="162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Working time</w:t>
            </w:r>
            <w:r w:rsidRPr="00B35D89">
              <w:rPr>
                <w:rStyle w:val="FootnoteReference"/>
                <w:rFonts w:asciiTheme="majorHAnsi" w:hAnsiTheme="majorHAnsi"/>
                <w:color w:val="000000" w:themeColor="text1"/>
                <w:sz w:val="24"/>
              </w:rPr>
              <w:footnoteReference w:id="5"/>
            </w:r>
          </w:p>
        </w:tc>
      </w:tr>
      <w:tr w:rsidR="008B0187" w:rsidRPr="00B35D89" w:rsidTr="008B0187">
        <w:trPr>
          <w:cantSplit/>
          <w:trHeight w:val="207"/>
        </w:trPr>
        <w:tc>
          <w:tcPr>
            <w:tcW w:w="8370" w:type="dxa"/>
            <w:gridSpan w:val="6"/>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Management team</w:t>
            </w:r>
          </w:p>
        </w:tc>
      </w:tr>
      <w:tr w:rsidR="008B0187" w:rsidRPr="00B35D89" w:rsidTr="008B0187">
        <w:trPr>
          <w:trHeight w:val="363"/>
        </w:trPr>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w:t>
            </w:r>
          </w:p>
        </w:tc>
        <w:tc>
          <w:tcPr>
            <w:tcW w:w="207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Nguyễn Trọng Tài</w:t>
            </w:r>
          </w:p>
        </w:tc>
        <w:tc>
          <w:tcPr>
            <w:tcW w:w="126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PM</w:t>
            </w:r>
          </w:p>
        </w:tc>
        <w:tc>
          <w:tcPr>
            <w:tcW w:w="14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January 3</w:t>
            </w:r>
            <w:r w:rsidRPr="00B35D89">
              <w:rPr>
                <w:rFonts w:asciiTheme="majorHAnsi" w:hAnsiTheme="majorHAnsi"/>
                <w:color w:val="000000" w:themeColor="text1"/>
                <w:sz w:val="24"/>
                <w:szCs w:val="24"/>
                <w:vertAlign w:val="superscript"/>
              </w:rPr>
              <w:t>rd</w:t>
            </w:r>
            <w:r w:rsidRPr="00B35D89">
              <w:rPr>
                <w:rFonts w:asciiTheme="majorHAnsi" w:hAnsiTheme="majorHAnsi"/>
                <w:color w:val="000000" w:themeColor="text1"/>
                <w:sz w:val="24"/>
                <w:szCs w:val="24"/>
              </w:rPr>
              <w:t xml:space="preserve"> , 2012</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April 28</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xml:space="preserve"> , 2012</w:t>
            </w:r>
          </w:p>
        </w:tc>
        <w:tc>
          <w:tcPr>
            <w:tcW w:w="162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5 hours/week</w:t>
            </w:r>
          </w:p>
        </w:tc>
      </w:tr>
      <w:tr w:rsidR="008B0187" w:rsidRPr="00B35D89" w:rsidTr="008B0187">
        <w:trPr>
          <w:cantSplit/>
          <w:trHeight w:val="207"/>
        </w:trPr>
        <w:tc>
          <w:tcPr>
            <w:tcW w:w="2700" w:type="dxa"/>
            <w:gridSpan w:val="2"/>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Project team</w:t>
            </w:r>
          </w:p>
        </w:tc>
        <w:tc>
          <w:tcPr>
            <w:tcW w:w="5670" w:type="dxa"/>
            <w:gridSpan w:val="4"/>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Has the responsibility to complete all phases of the project</w:t>
            </w:r>
          </w:p>
        </w:tc>
      </w:tr>
      <w:tr w:rsidR="008B0187" w:rsidRPr="00B35D89" w:rsidTr="008B0187">
        <w:trPr>
          <w:tblHeader/>
        </w:trPr>
        <w:tc>
          <w:tcPr>
            <w:tcW w:w="63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2</w:t>
            </w:r>
          </w:p>
        </w:tc>
        <w:tc>
          <w:tcPr>
            <w:tcW w:w="207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Lê Minh Quân</w:t>
            </w:r>
          </w:p>
        </w:tc>
        <w:tc>
          <w:tcPr>
            <w:tcW w:w="126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TL</w:t>
            </w:r>
          </w:p>
        </w:tc>
        <w:tc>
          <w:tcPr>
            <w:tcW w:w="144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January 3</w:t>
            </w:r>
            <w:r w:rsidRPr="00B35D89">
              <w:rPr>
                <w:rFonts w:asciiTheme="majorHAnsi" w:hAnsiTheme="majorHAnsi"/>
                <w:color w:val="000000" w:themeColor="text1"/>
                <w:sz w:val="24"/>
                <w:szCs w:val="24"/>
                <w:vertAlign w:val="superscript"/>
              </w:rPr>
              <w:t>rd</w:t>
            </w:r>
            <w:r w:rsidRPr="00B35D89">
              <w:rPr>
                <w:rFonts w:asciiTheme="majorHAnsi" w:hAnsiTheme="majorHAnsi"/>
                <w:color w:val="000000" w:themeColor="text1"/>
                <w:sz w:val="24"/>
                <w:szCs w:val="24"/>
              </w:rPr>
              <w:t xml:space="preserve"> , 2012</w:t>
            </w:r>
          </w:p>
        </w:tc>
        <w:tc>
          <w:tcPr>
            <w:tcW w:w="135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April 28</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xml:space="preserve"> , 2012</w:t>
            </w:r>
          </w:p>
        </w:tc>
        <w:tc>
          <w:tcPr>
            <w:tcW w:w="162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20 hours/week</w:t>
            </w:r>
          </w:p>
        </w:tc>
      </w:tr>
      <w:tr w:rsidR="008B0187" w:rsidRPr="00B35D89" w:rsidTr="008B0187">
        <w:trPr>
          <w:tblHeader/>
        </w:trPr>
        <w:tc>
          <w:tcPr>
            <w:tcW w:w="63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3</w:t>
            </w:r>
          </w:p>
        </w:tc>
        <w:tc>
          <w:tcPr>
            <w:tcW w:w="207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Trần Hồ Quốc Bảo</w:t>
            </w:r>
          </w:p>
        </w:tc>
        <w:tc>
          <w:tcPr>
            <w:tcW w:w="126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TM</w:t>
            </w:r>
          </w:p>
        </w:tc>
        <w:tc>
          <w:tcPr>
            <w:tcW w:w="144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January 3</w:t>
            </w:r>
            <w:r w:rsidRPr="00B35D89">
              <w:rPr>
                <w:rFonts w:asciiTheme="majorHAnsi" w:hAnsiTheme="majorHAnsi"/>
                <w:color w:val="000000" w:themeColor="text1"/>
                <w:sz w:val="24"/>
                <w:szCs w:val="24"/>
                <w:vertAlign w:val="superscript"/>
              </w:rPr>
              <w:t>rd</w:t>
            </w:r>
            <w:r w:rsidRPr="00B35D89">
              <w:rPr>
                <w:rFonts w:asciiTheme="majorHAnsi" w:hAnsiTheme="majorHAnsi"/>
                <w:color w:val="000000" w:themeColor="text1"/>
                <w:sz w:val="24"/>
                <w:szCs w:val="24"/>
              </w:rPr>
              <w:t xml:space="preserve"> , 2012</w:t>
            </w:r>
          </w:p>
        </w:tc>
        <w:tc>
          <w:tcPr>
            <w:tcW w:w="135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April 28</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xml:space="preserve"> , 2012</w:t>
            </w:r>
          </w:p>
        </w:tc>
        <w:tc>
          <w:tcPr>
            <w:tcW w:w="162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20 hours/week</w:t>
            </w:r>
          </w:p>
        </w:tc>
      </w:tr>
      <w:tr w:rsidR="008B0187" w:rsidRPr="00B35D89" w:rsidTr="008B0187">
        <w:trPr>
          <w:tblHeader/>
        </w:trPr>
        <w:tc>
          <w:tcPr>
            <w:tcW w:w="63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4</w:t>
            </w:r>
          </w:p>
        </w:tc>
        <w:tc>
          <w:tcPr>
            <w:tcW w:w="207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Trịnh Ngọc Điệp</w:t>
            </w:r>
          </w:p>
        </w:tc>
        <w:tc>
          <w:tcPr>
            <w:tcW w:w="126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TM</w:t>
            </w:r>
          </w:p>
        </w:tc>
        <w:tc>
          <w:tcPr>
            <w:tcW w:w="144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January 3</w:t>
            </w:r>
            <w:r w:rsidRPr="00B35D89">
              <w:rPr>
                <w:rFonts w:asciiTheme="majorHAnsi" w:hAnsiTheme="majorHAnsi"/>
                <w:color w:val="000000" w:themeColor="text1"/>
                <w:sz w:val="24"/>
                <w:szCs w:val="24"/>
                <w:vertAlign w:val="superscript"/>
              </w:rPr>
              <w:t>rd</w:t>
            </w:r>
            <w:r w:rsidRPr="00B35D89">
              <w:rPr>
                <w:rFonts w:asciiTheme="majorHAnsi" w:hAnsiTheme="majorHAnsi"/>
                <w:color w:val="000000" w:themeColor="text1"/>
                <w:sz w:val="24"/>
                <w:szCs w:val="24"/>
              </w:rPr>
              <w:t xml:space="preserve"> , 2012</w:t>
            </w:r>
          </w:p>
        </w:tc>
        <w:tc>
          <w:tcPr>
            <w:tcW w:w="135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April 28</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xml:space="preserve"> , 2012</w:t>
            </w:r>
          </w:p>
        </w:tc>
        <w:tc>
          <w:tcPr>
            <w:tcW w:w="162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20 hours/week</w:t>
            </w:r>
          </w:p>
        </w:tc>
      </w:tr>
      <w:tr w:rsidR="008B0187" w:rsidRPr="00B35D89" w:rsidTr="008B0187">
        <w:trPr>
          <w:tblHeader/>
        </w:trPr>
        <w:tc>
          <w:tcPr>
            <w:tcW w:w="63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lastRenderedPageBreak/>
              <w:t>5</w:t>
            </w:r>
          </w:p>
        </w:tc>
        <w:tc>
          <w:tcPr>
            <w:tcW w:w="207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Nguyễn Hùng Phú</w:t>
            </w:r>
          </w:p>
        </w:tc>
        <w:tc>
          <w:tcPr>
            <w:tcW w:w="126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TM</w:t>
            </w:r>
          </w:p>
        </w:tc>
        <w:tc>
          <w:tcPr>
            <w:tcW w:w="144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January 3</w:t>
            </w:r>
            <w:r w:rsidRPr="00B35D89">
              <w:rPr>
                <w:rFonts w:asciiTheme="majorHAnsi" w:hAnsiTheme="majorHAnsi"/>
                <w:color w:val="000000" w:themeColor="text1"/>
                <w:sz w:val="24"/>
                <w:szCs w:val="24"/>
                <w:vertAlign w:val="superscript"/>
              </w:rPr>
              <w:t>rd</w:t>
            </w:r>
            <w:r w:rsidRPr="00B35D89">
              <w:rPr>
                <w:rFonts w:asciiTheme="majorHAnsi" w:hAnsiTheme="majorHAnsi"/>
                <w:color w:val="000000" w:themeColor="text1"/>
                <w:sz w:val="24"/>
                <w:szCs w:val="24"/>
              </w:rPr>
              <w:t xml:space="preserve"> , 2012</w:t>
            </w:r>
          </w:p>
        </w:tc>
        <w:tc>
          <w:tcPr>
            <w:tcW w:w="135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April 28</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xml:space="preserve"> , 2012</w:t>
            </w:r>
          </w:p>
        </w:tc>
        <w:tc>
          <w:tcPr>
            <w:tcW w:w="1620" w:type="dxa"/>
            <w:shd w:val="clear" w:color="auto" w:fill="FFFFFF"/>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20 hours/week</w:t>
            </w:r>
          </w:p>
        </w:tc>
      </w:tr>
    </w:tbl>
    <w:p w:rsidR="008B0187" w:rsidRPr="00B35D89" w:rsidRDefault="008B0187" w:rsidP="00B84A90">
      <w:pPr>
        <w:pStyle w:val="Heading3"/>
      </w:pPr>
      <w:bookmarkStart w:id="154" w:name="_Toc452446891"/>
      <w:bookmarkStart w:id="155" w:name="_Toc322381791"/>
      <w:bookmarkStart w:id="156" w:name="_Toc322381976"/>
      <w:bookmarkStart w:id="157" w:name="_Toc322382651"/>
      <w:bookmarkStart w:id="158" w:name="_Toc322579275"/>
      <w:r w:rsidRPr="00B35D89">
        <w:t>External interfaces</w:t>
      </w:r>
      <w:bookmarkEnd w:id="154"/>
      <w:bookmarkEnd w:id="155"/>
      <w:bookmarkEnd w:id="156"/>
      <w:bookmarkEnd w:id="157"/>
      <w:bookmarkEnd w:id="158"/>
    </w:p>
    <w:p w:rsidR="008B0187" w:rsidRPr="00B35D89" w:rsidRDefault="008B0187" w:rsidP="00B35D89">
      <w:pPr>
        <w:pStyle w:val="Heading4"/>
      </w:pPr>
      <w:r w:rsidRPr="00B35D89">
        <w:t>FPT interfaces</w:t>
      </w:r>
    </w:p>
    <w:p w:rsidR="008B0187" w:rsidRPr="00B35D89" w:rsidRDefault="008B0187" w:rsidP="00A0424F">
      <w:pPr>
        <w:pStyle w:val="NormalIndent"/>
      </w:pPr>
      <w:proofErr w:type="gramStart"/>
      <w:r w:rsidRPr="00B35D89">
        <w:t xml:space="preserve">Table </w:t>
      </w:r>
      <w:proofErr w:type="gramEnd"/>
      <w:r w:rsidRPr="00B35D89">
        <w:fldChar w:fldCharType="begin"/>
      </w:r>
      <w:r w:rsidRPr="00B35D89">
        <w:instrText xml:space="preserve"> AUTONUMLGL \e </w:instrText>
      </w:r>
      <w:r w:rsidRPr="00B35D89">
        <w:fldChar w:fldCharType="end"/>
      </w:r>
      <w:r w:rsidRPr="00B35D89">
        <w:t>: FPT interfaces</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30"/>
        <w:gridCol w:w="1530"/>
        <w:gridCol w:w="1530"/>
        <w:gridCol w:w="2716"/>
        <w:gridCol w:w="2144"/>
      </w:tblGrid>
      <w:tr w:rsidR="008B0187" w:rsidRPr="00B35D89" w:rsidTr="00485320">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w:t>
            </w:r>
          </w:p>
        </w:tc>
        <w:tc>
          <w:tcPr>
            <w:tcW w:w="15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Name</w:t>
            </w:r>
          </w:p>
        </w:tc>
        <w:tc>
          <w:tcPr>
            <w:tcW w:w="15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Position</w:t>
            </w:r>
          </w:p>
        </w:tc>
        <w:tc>
          <w:tcPr>
            <w:tcW w:w="2716"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Responsibilities</w:t>
            </w:r>
            <w:r w:rsidRPr="00B35D89">
              <w:rPr>
                <w:rStyle w:val="FootnoteReference"/>
                <w:rFonts w:asciiTheme="majorHAnsi" w:hAnsiTheme="majorHAnsi"/>
                <w:bCs w:val="0"/>
                <w:color w:val="000000" w:themeColor="text1"/>
                <w:sz w:val="24"/>
              </w:rPr>
              <w:footnoteReference w:id="6"/>
            </w:r>
          </w:p>
        </w:tc>
        <w:tc>
          <w:tcPr>
            <w:tcW w:w="2144"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Tel, Fax, Email</w:t>
            </w:r>
          </w:p>
        </w:tc>
      </w:tr>
      <w:tr w:rsidR="008B0187" w:rsidRPr="00B35D89" w:rsidTr="008B0187">
        <w:tc>
          <w:tcPr>
            <w:tcW w:w="630" w:type="dxa"/>
          </w:tcPr>
          <w:p w:rsidR="008B0187" w:rsidRPr="00B35D89" w:rsidRDefault="008B0187" w:rsidP="008B0187">
            <w:pPr>
              <w:pStyle w:val="Footer"/>
              <w:rPr>
                <w:rFonts w:asciiTheme="majorHAnsi" w:hAnsiTheme="majorHAnsi"/>
                <w:color w:val="000000" w:themeColor="text1"/>
                <w:sz w:val="24"/>
                <w:szCs w:val="24"/>
              </w:rPr>
            </w:pPr>
            <w:r w:rsidRPr="00B35D89">
              <w:rPr>
                <w:rFonts w:asciiTheme="majorHAnsi" w:hAnsiTheme="majorHAnsi"/>
                <w:color w:val="000000" w:themeColor="text1"/>
                <w:sz w:val="24"/>
                <w:szCs w:val="24"/>
              </w:rPr>
              <w:t>1</w:t>
            </w: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PI</w:t>
            </w:r>
          </w:p>
        </w:tc>
        <w:tc>
          <w:tcPr>
            <w:tcW w:w="2716"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Process control and audit, support on process related issues</w:t>
            </w:r>
          </w:p>
        </w:tc>
        <w:tc>
          <w:tcPr>
            <w:tcW w:w="2144" w:type="dxa"/>
          </w:tcPr>
          <w:p w:rsidR="008B0187" w:rsidRPr="00B35D89" w:rsidRDefault="00E432E6" w:rsidP="008B0187">
            <w:pPr>
              <w:pStyle w:val="Bang"/>
              <w:rPr>
                <w:rFonts w:asciiTheme="majorHAnsi" w:hAnsiTheme="majorHAnsi"/>
                <w:color w:val="000000" w:themeColor="text1"/>
                <w:sz w:val="24"/>
                <w:szCs w:val="24"/>
              </w:rPr>
            </w:pPr>
            <w:hyperlink r:id="rId23" w:history="1">
              <w:r w:rsidR="008B0187" w:rsidRPr="00B35D89">
                <w:rPr>
                  <w:rStyle w:val="Hyperlink"/>
                  <w:rFonts w:asciiTheme="majorHAnsi" w:hAnsiTheme="majorHAnsi"/>
                  <w:color w:val="000000" w:themeColor="text1"/>
                  <w:sz w:val="24"/>
                  <w:szCs w:val="24"/>
                </w:rPr>
                <w:t>taint@fpt.edu.vn</w:t>
              </w:r>
            </w:hyperlink>
          </w:p>
        </w:tc>
      </w:tr>
      <w:tr w:rsidR="008B0187" w:rsidRPr="00B35D89" w:rsidTr="008B0187">
        <w:tc>
          <w:tcPr>
            <w:tcW w:w="630" w:type="dxa"/>
          </w:tcPr>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2</w:t>
            </w: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FPT Lib</w:t>
            </w: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PS</w:t>
            </w:r>
          </w:p>
        </w:tc>
        <w:tc>
          <w:tcPr>
            <w:tcW w:w="2716"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Business process related issues supporter</w:t>
            </w:r>
          </w:p>
        </w:tc>
        <w:tc>
          <w:tcPr>
            <w:tcW w:w="2144"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rsidTr="008B0187">
        <w:tc>
          <w:tcPr>
            <w:tcW w:w="630" w:type="dxa"/>
          </w:tcPr>
          <w:p w:rsidR="008B0187" w:rsidRPr="00B35D89" w:rsidRDefault="008B0187" w:rsidP="008B0187">
            <w:pPr>
              <w:rPr>
                <w:rFonts w:asciiTheme="majorHAnsi" w:hAnsiTheme="majorHAnsi"/>
                <w:color w:val="000000" w:themeColor="text1"/>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p>
        </w:tc>
        <w:tc>
          <w:tcPr>
            <w:tcW w:w="2716" w:type="dxa"/>
          </w:tcPr>
          <w:p w:rsidR="008B0187" w:rsidRPr="00B35D89" w:rsidRDefault="008B0187" w:rsidP="008B0187">
            <w:pPr>
              <w:pStyle w:val="Bang"/>
              <w:rPr>
                <w:rFonts w:asciiTheme="majorHAnsi" w:hAnsiTheme="majorHAnsi"/>
                <w:color w:val="000000" w:themeColor="text1"/>
                <w:sz w:val="24"/>
                <w:szCs w:val="24"/>
              </w:rPr>
            </w:pPr>
          </w:p>
        </w:tc>
        <w:tc>
          <w:tcPr>
            <w:tcW w:w="2144" w:type="dxa"/>
          </w:tcPr>
          <w:p w:rsidR="008B0187" w:rsidRPr="00B35D89" w:rsidRDefault="008B0187" w:rsidP="008B0187">
            <w:pPr>
              <w:pStyle w:val="Bang"/>
              <w:rPr>
                <w:rFonts w:asciiTheme="majorHAnsi" w:hAnsiTheme="majorHAnsi"/>
                <w:color w:val="000000" w:themeColor="text1"/>
                <w:sz w:val="24"/>
                <w:szCs w:val="24"/>
              </w:rPr>
            </w:pPr>
          </w:p>
        </w:tc>
      </w:tr>
    </w:tbl>
    <w:p w:rsidR="008B0187" w:rsidRPr="00B35D89" w:rsidRDefault="008B0187" w:rsidP="00B35D89">
      <w:pPr>
        <w:pStyle w:val="Heading4"/>
      </w:pPr>
      <w:r w:rsidRPr="00B35D89">
        <w:t>Customer’s interfaces</w:t>
      </w:r>
    </w:p>
    <w:p w:rsidR="008B0187" w:rsidRPr="00B35D89" w:rsidRDefault="008B0187" w:rsidP="00A0424F">
      <w:pPr>
        <w:pStyle w:val="NormalIndent"/>
      </w:pPr>
      <w:r w:rsidRPr="00B35D89">
        <w:t>Table</w:t>
      </w:r>
      <w:r w:rsidRPr="00B35D89">
        <w:fldChar w:fldCharType="begin"/>
      </w:r>
      <w:r w:rsidRPr="00B35D89">
        <w:instrText xml:space="preserve"> AUTONUMLGL \e </w:instrText>
      </w:r>
      <w:r w:rsidRPr="00B35D89">
        <w:fldChar w:fldCharType="end"/>
      </w:r>
      <w:r w:rsidRPr="00B35D89">
        <w:t>: Customer’s interfaces</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30"/>
        <w:gridCol w:w="1382"/>
        <w:gridCol w:w="1417"/>
        <w:gridCol w:w="2977"/>
        <w:gridCol w:w="2144"/>
      </w:tblGrid>
      <w:tr w:rsidR="008B0187" w:rsidRPr="00B35D89" w:rsidTr="00485320">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bookmarkStart w:id="159" w:name="_Toc452446894"/>
            <w:r w:rsidRPr="00B35D89">
              <w:rPr>
                <w:rFonts w:asciiTheme="majorHAnsi" w:hAnsiTheme="majorHAnsi"/>
                <w:color w:val="000000" w:themeColor="text1"/>
                <w:sz w:val="24"/>
              </w:rPr>
              <w:t>No.</w:t>
            </w:r>
          </w:p>
        </w:tc>
        <w:tc>
          <w:tcPr>
            <w:tcW w:w="1382"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Name</w:t>
            </w:r>
          </w:p>
        </w:tc>
        <w:tc>
          <w:tcPr>
            <w:tcW w:w="1417"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Position</w:t>
            </w:r>
          </w:p>
        </w:tc>
        <w:tc>
          <w:tcPr>
            <w:tcW w:w="2977"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Responsibilities</w:t>
            </w:r>
            <w:r w:rsidRPr="00B35D89">
              <w:rPr>
                <w:rStyle w:val="FootnoteReference"/>
                <w:rFonts w:asciiTheme="majorHAnsi" w:hAnsiTheme="majorHAnsi"/>
                <w:bCs w:val="0"/>
                <w:color w:val="000000" w:themeColor="text1"/>
                <w:sz w:val="24"/>
              </w:rPr>
              <w:footnoteReference w:id="7"/>
            </w:r>
          </w:p>
        </w:tc>
        <w:tc>
          <w:tcPr>
            <w:tcW w:w="2144"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Tel, Fax, Email</w:t>
            </w:r>
          </w:p>
        </w:tc>
      </w:tr>
      <w:tr w:rsidR="008B0187" w:rsidRPr="00B35D89" w:rsidTr="008B0187">
        <w:tc>
          <w:tcPr>
            <w:tcW w:w="630" w:type="dxa"/>
          </w:tcPr>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1</w:t>
            </w:r>
          </w:p>
        </w:tc>
        <w:tc>
          <w:tcPr>
            <w:tcW w:w="1382"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417"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Instructor</w:t>
            </w:r>
          </w:p>
        </w:tc>
        <w:tc>
          <w:tcPr>
            <w:tcW w:w="2977"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University’s representative</w:t>
            </w:r>
          </w:p>
        </w:tc>
        <w:tc>
          <w:tcPr>
            <w:tcW w:w="2144" w:type="dxa"/>
          </w:tcPr>
          <w:p w:rsidR="008B0187" w:rsidRPr="00B35D89" w:rsidRDefault="008B0187" w:rsidP="008B0187">
            <w:pPr>
              <w:pStyle w:val="Bang"/>
              <w:rPr>
                <w:rFonts w:asciiTheme="majorHAnsi" w:hAnsiTheme="majorHAnsi"/>
                <w:color w:val="000000" w:themeColor="text1"/>
                <w:sz w:val="24"/>
                <w:szCs w:val="24"/>
              </w:rPr>
            </w:pPr>
          </w:p>
        </w:tc>
      </w:tr>
    </w:tbl>
    <w:p w:rsidR="008B0187" w:rsidRPr="00B35D89" w:rsidRDefault="008B0187" w:rsidP="00B35D89">
      <w:pPr>
        <w:pStyle w:val="Heading4"/>
      </w:pPr>
      <w:r w:rsidRPr="00B35D89">
        <w:t>Subcontract</w:t>
      </w:r>
    </w:p>
    <w:p w:rsidR="008B0187" w:rsidRPr="00B35D89" w:rsidRDefault="008B0187" w:rsidP="00A0424F">
      <w:pPr>
        <w:pStyle w:val="NormalIndent"/>
      </w:pPr>
      <w:r w:rsidRPr="00B35D89">
        <w:t>Table</w:t>
      </w:r>
      <w:r w:rsidRPr="00B35D89">
        <w:fldChar w:fldCharType="begin"/>
      </w:r>
      <w:r w:rsidRPr="00B35D89">
        <w:instrText xml:space="preserve"> AUTONUMLGL \e </w:instrText>
      </w:r>
      <w:r w:rsidRPr="00B35D89">
        <w:fldChar w:fldCharType="end"/>
      </w:r>
      <w:r w:rsidRPr="00B35D89">
        <w:t>: Subcontract plan</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30"/>
        <w:gridCol w:w="1949"/>
        <w:gridCol w:w="1417"/>
        <w:gridCol w:w="1560"/>
        <w:gridCol w:w="2994"/>
      </w:tblGrid>
      <w:tr w:rsidR="008B0187" w:rsidRPr="00B35D89" w:rsidTr="00485320">
        <w:trPr>
          <w:cantSplit/>
          <w:tblHeader/>
        </w:trPr>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w:t>
            </w:r>
          </w:p>
        </w:tc>
        <w:tc>
          <w:tcPr>
            <w:tcW w:w="1949"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Job</w:t>
            </w:r>
          </w:p>
        </w:tc>
        <w:tc>
          <w:tcPr>
            <w:tcW w:w="1417"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Deliverable</w:t>
            </w:r>
          </w:p>
        </w:tc>
        <w:tc>
          <w:tcPr>
            <w:tcW w:w="156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Delivery date</w:t>
            </w:r>
          </w:p>
        </w:tc>
        <w:tc>
          <w:tcPr>
            <w:tcW w:w="2994"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Note</w:t>
            </w:r>
          </w:p>
        </w:tc>
      </w:tr>
      <w:tr w:rsidR="008B0187" w:rsidRPr="00B35D89" w:rsidTr="008B0187">
        <w:trPr>
          <w:cantSplit/>
        </w:trPr>
        <w:tc>
          <w:tcPr>
            <w:tcW w:w="630" w:type="dxa"/>
          </w:tcPr>
          <w:p w:rsidR="008B0187" w:rsidRPr="00B35D89" w:rsidRDefault="008B0187" w:rsidP="008B0187">
            <w:pPr>
              <w:pStyle w:val="Bang"/>
              <w:rPr>
                <w:rFonts w:asciiTheme="majorHAnsi" w:hAnsiTheme="majorHAnsi"/>
                <w:color w:val="000000" w:themeColor="text1"/>
                <w:sz w:val="24"/>
                <w:szCs w:val="24"/>
              </w:rPr>
            </w:pPr>
          </w:p>
        </w:tc>
        <w:tc>
          <w:tcPr>
            <w:tcW w:w="1949"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&lt;NA if it’s not available&gt;</w:t>
            </w:r>
          </w:p>
        </w:tc>
        <w:tc>
          <w:tcPr>
            <w:tcW w:w="1417" w:type="dxa"/>
          </w:tcPr>
          <w:p w:rsidR="008B0187" w:rsidRPr="00B35D89" w:rsidRDefault="008B0187" w:rsidP="008B0187">
            <w:pPr>
              <w:pStyle w:val="Bang"/>
              <w:rPr>
                <w:rFonts w:asciiTheme="majorHAnsi" w:hAnsiTheme="majorHAnsi"/>
                <w:color w:val="000000" w:themeColor="text1"/>
                <w:sz w:val="24"/>
                <w:szCs w:val="24"/>
              </w:rPr>
            </w:pPr>
          </w:p>
        </w:tc>
        <w:tc>
          <w:tcPr>
            <w:tcW w:w="1560" w:type="dxa"/>
          </w:tcPr>
          <w:p w:rsidR="008B0187" w:rsidRPr="00B35D89" w:rsidRDefault="008B0187" w:rsidP="008B0187">
            <w:pPr>
              <w:pStyle w:val="Bang"/>
              <w:rPr>
                <w:rFonts w:asciiTheme="majorHAnsi" w:hAnsiTheme="majorHAnsi"/>
                <w:color w:val="000000" w:themeColor="text1"/>
                <w:sz w:val="24"/>
                <w:szCs w:val="24"/>
              </w:rPr>
            </w:pPr>
          </w:p>
        </w:tc>
        <w:tc>
          <w:tcPr>
            <w:tcW w:w="2994" w:type="dxa"/>
          </w:tcPr>
          <w:p w:rsidR="008B0187" w:rsidRPr="00B35D89" w:rsidRDefault="008B0187" w:rsidP="008B0187">
            <w:pPr>
              <w:pStyle w:val="Bang"/>
              <w:rPr>
                <w:rFonts w:asciiTheme="majorHAnsi" w:hAnsiTheme="majorHAnsi"/>
                <w:color w:val="000000" w:themeColor="text1"/>
                <w:sz w:val="24"/>
                <w:szCs w:val="24"/>
              </w:rPr>
            </w:pPr>
          </w:p>
        </w:tc>
      </w:tr>
    </w:tbl>
    <w:p w:rsidR="008B0187" w:rsidRPr="00B35D89" w:rsidRDefault="008B0187" w:rsidP="00B84A90">
      <w:pPr>
        <w:pStyle w:val="Heading3"/>
      </w:pPr>
      <w:bookmarkStart w:id="160" w:name="_Toc322381792"/>
      <w:bookmarkStart w:id="161" w:name="_Toc322381977"/>
      <w:bookmarkStart w:id="162" w:name="_Toc322382652"/>
      <w:bookmarkStart w:id="163" w:name="_Toc322579276"/>
      <w:bookmarkEnd w:id="159"/>
      <w:r w:rsidRPr="00B35D89">
        <w:t>Project communication</w:t>
      </w:r>
      <w:bookmarkEnd w:id="160"/>
      <w:bookmarkEnd w:id="161"/>
      <w:bookmarkEnd w:id="162"/>
      <w:bookmarkEnd w:id="163"/>
    </w:p>
    <w:p w:rsidR="008B0187" w:rsidRPr="00B35D89" w:rsidRDefault="008B0187" w:rsidP="00B35D89">
      <w:pPr>
        <w:pStyle w:val="Heading4"/>
      </w:pPr>
      <w:r w:rsidRPr="00B35D89">
        <w:t>Internal project communication</w:t>
      </w:r>
    </w:p>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 xml:space="preserve">Every week, the project team has two regular meetings (face to face) at FPT University </w:t>
      </w:r>
      <w:r w:rsidRPr="00B35D89">
        <w:rPr>
          <w:rFonts w:asciiTheme="majorHAnsi" w:hAnsiTheme="majorHAnsi"/>
          <w:color w:val="000000" w:themeColor="text1"/>
          <w:szCs w:val="24"/>
          <w:lang w:val="vi-VN"/>
        </w:rPr>
        <w:t xml:space="preserve">with project manager </w:t>
      </w:r>
      <w:r w:rsidRPr="00B35D89">
        <w:rPr>
          <w:rFonts w:asciiTheme="majorHAnsi" w:hAnsiTheme="majorHAnsi"/>
          <w:color w:val="000000" w:themeColor="text1"/>
          <w:szCs w:val="24"/>
        </w:rPr>
        <w:t xml:space="preserve">for reporting the progressing of the project, </w:t>
      </w:r>
      <w:r w:rsidRPr="00B35D89">
        <w:rPr>
          <w:rFonts w:asciiTheme="majorHAnsi" w:hAnsiTheme="majorHAnsi"/>
          <w:color w:val="000000" w:themeColor="text1"/>
          <w:szCs w:val="24"/>
        </w:rPr>
        <w:lastRenderedPageBreak/>
        <w:t>Q&amp;A, reviewing … Beside that, the project team also can contact with the project manager via mobile phone or email for Q&amp;A. And if needed, project team can book some meetings outside FPT University with the project manager.</w:t>
      </w:r>
    </w:p>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Every week, the project team also has two regular meetings (face to face) for solving project’s problem, discussing about the project … From the developing phase, project team members have to write daily report about the project progressing to the project leader. Beside the regular meetings, the project team also has some other face to face meetings or online meetings; it’s up to the needs of the project.</w:t>
      </w:r>
    </w:p>
    <w:p w:rsidR="008B0187" w:rsidRPr="00B35D89" w:rsidRDefault="008B0187" w:rsidP="00B35D89">
      <w:pPr>
        <w:pStyle w:val="Heading4"/>
      </w:pPr>
      <w:r w:rsidRPr="00B35D89">
        <w:t>Communication with management board of department</w:t>
      </w:r>
    </w:p>
    <w:p w:rsidR="008B0187" w:rsidRPr="00B35D89" w:rsidRDefault="008B0187" w:rsidP="008B0187">
      <w:pPr>
        <w:pStyle w:val="BodyTextIndent"/>
        <w:rPr>
          <w:rFonts w:asciiTheme="majorHAnsi" w:hAnsiTheme="majorHAnsi"/>
          <w:color w:val="000000" w:themeColor="text1"/>
          <w:sz w:val="24"/>
          <w:szCs w:val="24"/>
        </w:rPr>
      </w:pPr>
      <w:proofErr w:type="gramStart"/>
      <w:r w:rsidRPr="00B35D89">
        <w:rPr>
          <w:rFonts w:asciiTheme="majorHAnsi" w:hAnsiTheme="majorHAnsi"/>
          <w:color w:val="000000" w:themeColor="text1"/>
          <w:sz w:val="24"/>
          <w:szCs w:val="24"/>
        </w:rPr>
        <w:t>N/A.</w:t>
      </w:r>
      <w:proofErr w:type="gramEnd"/>
    </w:p>
    <w:p w:rsidR="008B0187" w:rsidRPr="00B35D89" w:rsidRDefault="008B0187" w:rsidP="00B35D89">
      <w:pPr>
        <w:pStyle w:val="Heading4"/>
      </w:pPr>
      <w:r w:rsidRPr="00B35D89">
        <w:t>Communication with customer</w:t>
      </w:r>
    </w:p>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Project manager also plays the role as customer.</w:t>
      </w:r>
    </w:p>
    <w:p w:rsidR="008B0187" w:rsidRPr="00B35D89" w:rsidRDefault="008B0187" w:rsidP="00B35D89">
      <w:pPr>
        <w:pStyle w:val="Heading4"/>
      </w:pPr>
      <w:r w:rsidRPr="00B35D89">
        <w:t>Others</w:t>
      </w:r>
    </w:p>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Contacts with the FPT University’s librarians for some information about the business scope of the project.</w:t>
      </w:r>
    </w:p>
    <w:p w:rsidR="008B0187" w:rsidRPr="00B35D89" w:rsidRDefault="008B0187" w:rsidP="00B84A90">
      <w:pPr>
        <w:pStyle w:val="Heading3"/>
      </w:pPr>
      <w:bookmarkStart w:id="164" w:name="_Toc322381793"/>
      <w:bookmarkStart w:id="165" w:name="_Toc322381978"/>
      <w:bookmarkStart w:id="166" w:name="_Toc322382653"/>
      <w:bookmarkStart w:id="167" w:name="_Toc322579277"/>
      <w:r w:rsidRPr="00B35D89">
        <w:t>Training plan</w:t>
      </w:r>
      <w:bookmarkEnd w:id="164"/>
      <w:bookmarkEnd w:id="165"/>
      <w:bookmarkEnd w:id="166"/>
      <w:bookmarkEnd w:id="167"/>
    </w:p>
    <w:p w:rsidR="008B0187" w:rsidRPr="00B35D89" w:rsidRDefault="008B0187" w:rsidP="00A0424F">
      <w:pPr>
        <w:pStyle w:val="NormalIndent"/>
      </w:pPr>
      <w:proofErr w:type="gramStart"/>
      <w:r w:rsidRPr="00B35D89">
        <w:t xml:space="preserve">Table </w:t>
      </w:r>
      <w:proofErr w:type="gramEnd"/>
      <w:r w:rsidRPr="00B35D89">
        <w:fldChar w:fldCharType="begin"/>
      </w:r>
      <w:r w:rsidRPr="00B35D89">
        <w:instrText xml:space="preserve"> AUTONUMLGL \e </w:instrText>
      </w:r>
      <w:r w:rsidRPr="00B35D89">
        <w:fldChar w:fldCharType="end"/>
      </w:r>
      <w:r w:rsidRPr="00B35D89">
        <w:t>: Training plan</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30"/>
        <w:gridCol w:w="1260"/>
        <w:gridCol w:w="2532"/>
        <w:gridCol w:w="1428"/>
        <w:gridCol w:w="1260"/>
        <w:gridCol w:w="1350"/>
      </w:tblGrid>
      <w:tr w:rsidR="008B0187" w:rsidRPr="00B35D89" w:rsidTr="00485320">
        <w:trPr>
          <w:cantSplit/>
          <w:tblHeader/>
        </w:trPr>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w:t>
            </w:r>
          </w:p>
        </w:tc>
        <w:tc>
          <w:tcPr>
            <w:tcW w:w="126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Topic</w:t>
            </w:r>
          </w:p>
        </w:tc>
        <w:tc>
          <w:tcPr>
            <w:tcW w:w="2532"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Description</w:t>
            </w:r>
          </w:p>
        </w:tc>
        <w:tc>
          <w:tcPr>
            <w:tcW w:w="1428"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Participants</w:t>
            </w:r>
          </w:p>
        </w:tc>
        <w:tc>
          <w:tcPr>
            <w:tcW w:w="126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Time</w:t>
            </w:r>
          </w:p>
        </w:tc>
        <w:tc>
          <w:tcPr>
            <w:tcW w:w="135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Waiver criteria</w:t>
            </w:r>
          </w:p>
        </w:tc>
      </w:tr>
      <w:tr w:rsidR="008B0187" w:rsidRPr="00B35D89" w:rsidTr="008B0187">
        <w:trPr>
          <w:cantSplit/>
        </w:trPr>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w:t>
            </w:r>
          </w:p>
        </w:tc>
        <w:tc>
          <w:tcPr>
            <w:tcW w:w="126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Training about ADO dot NET</w:t>
            </w:r>
          </w:p>
        </w:tc>
        <w:tc>
          <w:tcPr>
            <w:tcW w:w="2532"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Review all the technical knowledge that is needed for the project</w:t>
            </w:r>
          </w:p>
        </w:tc>
        <w:tc>
          <w:tcPr>
            <w:tcW w:w="1428"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All project team</w:t>
            </w:r>
          </w:p>
        </w:tc>
        <w:tc>
          <w:tcPr>
            <w:tcW w:w="126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 days at February 11</w:t>
            </w:r>
            <w:r w:rsidRPr="00B35D89">
              <w:rPr>
                <w:rFonts w:asciiTheme="majorHAnsi" w:hAnsiTheme="majorHAnsi"/>
                <w:color w:val="000000" w:themeColor="text1"/>
                <w:sz w:val="24"/>
                <w:szCs w:val="24"/>
                <w:vertAlign w:val="superscript"/>
              </w:rPr>
              <w:t>th</w:t>
            </w:r>
            <w:r w:rsidRPr="00B35D89">
              <w:rPr>
                <w:rFonts w:asciiTheme="majorHAnsi" w:hAnsiTheme="majorHAnsi"/>
                <w:color w:val="000000" w:themeColor="text1"/>
                <w:sz w:val="24"/>
                <w:szCs w:val="24"/>
              </w:rPr>
              <w:t xml:space="preserve"> 2012</w:t>
            </w:r>
          </w:p>
        </w:tc>
        <w:tc>
          <w:tcPr>
            <w:tcW w:w="1350"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rsidTr="008B0187">
        <w:trPr>
          <w:cantSplit/>
        </w:trPr>
        <w:tc>
          <w:tcPr>
            <w:tcW w:w="630" w:type="dxa"/>
          </w:tcPr>
          <w:p w:rsidR="008B0187" w:rsidRPr="00B35D89" w:rsidRDefault="008B0187" w:rsidP="008B0187">
            <w:pPr>
              <w:pStyle w:val="Bang"/>
              <w:rPr>
                <w:rFonts w:asciiTheme="majorHAnsi" w:hAnsiTheme="majorHAnsi"/>
                <w:color w:val="000000" w:themeColor="text1"/>
                <w:sz w:val="24"/>
                <w:szCs w:val="24"/>
              </w:rPr>
            </w:pP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2532" w:type="dxa"/>
          </w:tcPr>
          <w:p w:rsidR="008B0187" w:rsidRPr="00B35D89" w:rsidRDefault="008B0187" w:rsidP="008B0187">
            <w:pPr>
              <w:pStyle w:val="Bang"/>
              <w:rPr>
                <w:rFonts w:asciiTheme="majorHAnsi" w:hAnsiTheme="majorHAnsi"/>
                <w:color w:val="000000" w:themeColor="text1"/>
                <w:sz w:val="24"/>
                <w:szCs w:val="24"/>
              </w:rPr>
            </w:pPr>
          </w:p>
        </w:tc>
        <w:tc>
          <w:tcPr>
            <w:tcW w:w="1428" w:type="dxa"/>
          </w:tcPr>
          <w:p w:rsidR="008B0187" w:rsidRPr="00B35D89" w:rsidRDefault="008B0187" w:rsidP="008B0187">
            <w:pPr>
              <w:pStyle w:val="Bang"/>
              <w:rPr>
                <w:rFonts w:asciiTheme="majorHAnsi" w:hAnsiTheme="majorHAnsi"/>
                <w:color w:val="000000" w:themeColor="text1"/>
                <w:sz w:val="24"/>
                <w:szCs w:val="24"/>
              </w:rPr>
            </w:pP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1350" w:type="dxa"/>
          </w:tcPr>
          <w:p w:rsidR="008B0187" w:rsidRPr="00B35D89" w:rsidRDefault="008B0187" w:rsidP="008B0187">
            <w:pPr>
              <w:pStyle w:val="Bang"/>
              <w:rPr>
                <w:rFonts w:asciiTheme="majorHAnsi" w:hAnsiTheme="majorHAnsi"/>
                <w:color w:val="000000" w:themeColor="text1"/>
                <w:sz w:val="24"/>
                <w:szCs w:val="24"/>
              </w:rPr>
            </w:pPr>
          </w:p>
        </w:tc>
      </w:tr>
    </w:tbl>
    <w:p w:rsidR="008B0187" w:rsidRPr="00B35D89" w:rsidRDefault="008B0187" w:rsidP="00B84A90">
      <w:pPr>
        <w:pStyle w:val="Heading3"/>
      </w:pPr>
      <w:bookmarkStart w:id="168" w:name="_Toc322381794"/>
      <w:bookmarkStart w:id="169" w:name="_Toc322381979"/>
      <w:bookmarkStart w:id="170" w:name="_Toc322382654"/>
      <w:bookmarkStart w:id="171" w:name="_Toc322579278"/>
      <w:r w:rsidRPr="00B35D89">
        <w:t>Tools and Infrastructure</w:t>
      </w:r>
      <w:bookmarkEnd w:id="168"/>
      <w:bookmarkEnd w:id="169"/>
      <w:bookmarkEnd w:id="170"/>
      <w:bookmarkEnd w:id="171"/>
    </w:p>
    <w:p w:rsidR="008B0187" w:rsidRPr="00B35D89" w:rsidRDefault="008B0187" w:rsidP="00B35D89">
      <w:pPr>
        <w:pStyle w:val="Heading4"/>
      </w:pPr>
      <w:bookmarkStart w:id="172" w:name="_Toc500990483"/>
      <w:bookmarkStart w:id="173" w:name="_Toc506711016"/>
      <w:bookmarkStart w:id="174" w:name="_Toc509974802"/>
      <w:bookmarkStart w:id="175" w:name="_Toc513004429"/>
      <w:r w:rsidRPr="00B35D89">
        <w:t>Software</w:t>
      </w:r>
      <w:bookmarkEnd w:id="172"/>
      <w:bookmarkEnd w:id="173"/>
      <w:bookmarkEnd w:id="174"/>
      <w:bookmarkEnd w:id="175"/>
    </w:p>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For developing phases:</w:t>
      </w:r>
    </w:p>
    <w:p w:rsidR="008B0187" w:rsidRPr="00B35D89" w:rsidRDefault="008B0187" w:rsidP="00AE5600">
      <w:pPr>
        <w:pStyle w:val="ListParagraph"/>
        <w:numPr>
          <w:ilvl w:val="0"/>
          <w:numId w:val="5"/>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Microsoft Visual Studio 2008</w:t>
      </w:r>
    </w:p>
    <w:p w:rsidR="008B0187" w:rsidRPr="00B35D89" w:rsidRDefault="008B0187" w:rsidP="00AE5600">
      <w:pPr>
        <w:pStyle w:val="ListParagraph"/>
        <w:numPr>
          <w:ilvl w:val="0"/>
          <w:numId w:val="5"/>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Microsoft Office 2007</w:t>
      </w:r>
    </w:p>
    <w:p w:rsidR="008B0187" w:rsidRPr="00B35D89" w:rsidRDefault="008B0187" w:rsidP="00AE5600">
      <w:pPr>
        <w:pStyle w:val="ListParagraph"/>
        <w:numPr>
          <w:ilvl w:val="0"/>
          <w:numId w:val="5"/>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Microsoft SQL Server 2008</w:t>
      </w:r>
    </w:p>
    <w:p w:rsidR="008B0187" w:rsidRPr="00B35D89" w:rsidRDefault="008B0187" w:rsidP="00AE5600">
      <w:pPr>
        <w:pStyle w:val="ListParagraph"/>
        <w:numPr>
          <w:ilvl w:val="0"/>
          <w:numId w:val="5"/>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lastRenderedPageBreak/>
        <w:t>Tortoise SVN (for managing resource)</w:t>
      </w:r>
    </w:p>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For communications:</w:t>
      </w:r>
    </w:p>
    <w:p w:rsidR="008B0187" w:rsidRPr="00B35D89" w:rsidRDefault="008B0187" w:rsidP="00AE5600">
      <w:pPr>
        <w:pStyle w:val="ListParagraph"/>
        <w:numPr>
          <w:ilvl w:val="0"/>
          <w:numId w:val="6"/>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Mail system of FPT University</w:t>
      </w:r>
    </w:p>
    <w:p w:rsidR="008B0187" w:rsidRPr="00B35D89" w:rsidRDefault="008B0187" w:rsidP="00AE5600">
      <w:pPr>
        <w:pStyle w:val="ListParagraph"/>
        <w:numPr>
          <w:ilvl w:val="0"/>
          <w:numId w:val="6"/>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Mavenlink</w:t>
      </w:r>
    </w:p>
    <w:p w:rsidR="008B0187" w:rsidRPr="00B35D89" w:rsidRDefault="008B0187" w:rsidP="00AE5600">
      <w:pPr>
        <w:pStyle w:val="ListParagraph"/>
        <w:numPr>
          <w:ilvl w:val="0"/>
          <w:numId w:val="6"/>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Skype chat system</w:t>
      </w:r>
    </w:p>
    <w:p w:rsidR="008B0187" w:rsidRPr="00B35D89" w:rsidRDefault="008B0187" w:rsidP="00B35D89">
      <w:pPr>
        <w:pStyle w:val="Heading4"/>
      </w:pPr>
      <w:bookmarkStart w:id="176" w:name="_Toc500990484"/>
      <w:bookmarkStart w:id="177" w:name="_Toc506711017"/>
      <w:bookmarkStart w:id="178" w:name="_Toc509974803"/>
      <w:bookmarkStart w:id="179" w:name="_Toc513004430"/>
      <w:r w:rsidRPr="00B35D89">
        <w:t>Hardware</w:t>
      </w:r>
      <w:bookmarkEnd w:id="176"/>
      <w:bookmarkEnd w:id="177"/>
      <w:bookmarkEnd w:id="178"/>
      <w:bookmarkEnd w:id="179"/>
    </w:p>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Four laptops for project team with the processor is Intel Core 2 duo 1.8 GHz to higher, RAM for 2 GB to higher, VGA from 128 MB to higher, HDD from 160 GB to higher (these information up to the configuration of team members’ laptops)</w:t>
      </w:r>
    </w:p>
    <w:p w:rsidR="008B0187" w:rsidRPr="00B35D89" w:rsidRDefault="008B0187" w:rsidP="00B35D89">
      <w:pPr>
        <w:pStyle w:val="Heading4"/>
      </w:pPr>
      <w:bookmarkStart w:id="180" w:name="_Toc500990485"/>
      <w:bookmarkStart w:id="181" w:name="_Toc506711018"/>
      <w:bookmarkStart w:id="182" w:name="_Toc509974804"/>
      <w:bookmarkStart w:id="183" w:name="_Toc513004431"/>
      <w:r w:rsidRPr="00B35D89">
        <w:t>Others infrastructures</w:t>
      </w:r>
      <w:bookmarkEnd w:id="180"/>
      <w:bookmarkEnd w:id="181"/>
      <w:bookmarkEnd w:id="182"/>
      <w:bookmarkEnd w:id="183"/>
    </w:p>
    <w:p w:rsidR="008B0187" w:rsidRPr="00B35D89" w:rsidRDefault="008B0187" w:rsidP="00B84A90">
      <w:pPr>
        <w:pStyle w:val="Heading3"/>
      </w:pPr>
      <w:bookmarkStart w:id="184" w:name="_Toc322381795"/>
      <w:bookmarkStart w:id="185" w:name="_Toc322381980"/>
      <w:bookmarkStart w:id="186" w:name="_Toc322382655"/>
      <w:bookmarkStart w:id="187" w:name="_Toc322579279"/>
      <w:r w:rsidRPr="00B35D89">
        <w:t>Project Finance</w:t>
      </w:r>
      <w:bookmarkEnd w:id="184"/>
      <w:bookmarkEnd w:id="185"/>
      <w:bookmarkEnd w:id="186"/>
      <w:bookmarkEnd w:id="187"/>
    </w:p>
    <w:p w:rsidR="008B0187" w:rsidRPr="00B35D89" w:rsidRDefault="008B0187" w:rsidP="00B35D89">
      <w:pPr>
        <w:pStyle w:val="Heading4"/>
      </w:pPr>
      <w:r w:rsidRPr="00B35D89">
        <w:t>Invoice schedule</w:t>
      </w:r>
    </w:p>
    <w:p w:rsidR="008B0187" w:rsidRPr="00B35D89" w:rsidRDefault="008B0187" w:rsidP="00A0424F">
      <w:pPr>
        <w:pStyle w:val="NormalIndent"/>
      </w:pPr>
      <w:proofErr w:type="gramStart"/>
      <w:r w:rsidRPr="00B35D89">
        <w:t xml:space="preserve">Table </w:t>
      </w:r>
      <w:proofErr w:type="gramEnd"/>
      <w:r w:rsidRPr="00B35D89">
        <w:fldChar w:fldCharType="begin"/>
      </w:r>
      <w:r w:rsidRPr="00B35D89">
        <w:instrText xml:space="preserve"> AUTONUMLGL \e </w:instrText>
      </w:r>
      <w:r w:rsidRPr="00B35D89">
        <w:fldChar w:fldCharType="end"/>
      </w:r>
      <w:r w:rsidRPr="00B35D89">
        <w:t>: Invoice schedule</w:t>
      </w:r>
    </w:p>
    <w:tbl>
      <w:tblPr>
        <w:tblW w:w="855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30"/>
        <w:gridCol w:w="1710"/>
        <w:gridCol w:w="1530"/>
        <w:gridCol w:w="1170"/>
        <w:gridCol w:w="1170"/>
        <w:gridCol w:w="2340"/>
      </w:tblGrid>
      <w:tr w:rsidR="008B0187" w:rsidRPr="00B35D89" w:rsidTr="00485320">
        <w:trPr>
          <w:tblHeader/>
        </w:trPr>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w:t>
            </w:r>
          </w:p>
        </w:tc>
        <w:tc>
          <w:tcPr>
            <w:tcW w:w="171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Item</w:t>
            </w:r>
          </w:p>
        </w:tc>
        <w:tc>
          <w:tcPr>
            <w:tcW w:w="15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Target date for Invoicing</w:t>
            </w:r>
          </w:p>
        </w:tc>
        <w:tc>
          <w:tcPr>
            <w:tcW w:w="117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Amount</w:t>
            </w:r>
          </w:p>
        </w:tc>
        <w:tc>
          <w:tcPr>
            <w:tcW w:w="117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 of total revenue</w:t>
            </w:r>
          </w:p>
        </w:tc>
        <w:tc>
          <w:tcPr>
            <w:tcW w:w="234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Conditions are required to raise an invoice</w:t>
            </w:r>
          </w:p>
        </w:tc>
      </w:tr>
      <w:tr w:rsidR="008B0187" w:rsidRPr="00B35D89" w:rsidTr="008B0187">
        <w:tc>
          <w:tcPr>
            <w:tcW w:w="630" w:type="dxa"/>
          </w:tcPr>
          <w:p w:rsidR="008B0187" w:rsidRPr="00B35D89" w:rsidRDefault="008B0187" w:rsidP="008B0187">
            <w:pPr>
              <w:pStyle w:val="NormalIndent0"/>
              <w:rPr>
                <w:rFonts w:asciiTheme="majorHAnsi" w:hAnsiTheme="majorHAnsi"/>
                <w:color w:val="000000" w:themeColor="text1"/>
                <w:sz w:val="24"/>
                <w:szCs w:val="24"/>
              </w:rPr>
            </w:pPr>
          </w:p>
        </w:tc>
        <w:tc>
          <w:tcPr>
            <w:tcW w:w="171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&lt;N/A if it’s not available&gt;</w:t>
            </w:r>
          </w:p>
        </w:tc>
        <w:tc>
          <w:tcPr>
            <w:tcW w:w="1530" w:type="dxa"/>
          </w:tcPr>
          <w:p w:rsidR="008B0187" w:rsidRPr="00B35D89" w:rsidRDefault="008B0187" w:rsidP="008B0187">
            <w:pPr>
              <w:pStyle w:val="Bang"/>
              <w:rPr>
                <w:rFonts w:asciiTheme="majorHAnsi" w:hAnsiTheme="majorHAnsi"/>
                <w:color w:val="000000" w:themeColor="text1"/>
                <w:sz w:val="24"/>
                <w:szCs w:val="24"/>
              </w:rPr>
            </w:pPr>
          </w:p>
        </w:tc>
        <w:tc>
          <w:tcPr>
            <w:tcW w:w="1170" w:type="dxa"/>
          </w:tcPr>
          <w:p w:rsidR="008B0187" w:rsidRPr="00B35D89" w:rsidRDefault="008B0187" w:rsidP="008B0187">
            <w:pPr>
              <w:pStyle w:val="Bang"/>
              <w:rPr>
                <w:rFonts w:asciiTheme="majorHAnsi" w:hAnsiTheme="majorHAnsi"/>
                <w:color w:val="000000" w:themeColor="text1"/>
                <w:sz w:val="24"/>
                <w:szCs w:val="24"/>
              </w:rPr>
            </w:pPr>
          </w:p>
        </w:tc>
        <w:tc>
          <w:tcPr>
            <w:tcW w:w="1170" w:type="dxa"/>
          </w:tcPr>
          <w:p w:rsidR="008B0187" w:rsidRPr="00B35D89" w:rsidRDefault="008B0187" w:rsidP="008B0187">
            <w:pPr>
              <w:pStyle w:val="Bang"/>
              <w:rPr>
                <w:rFonts w:asciiTheme="majorHAnsi" w:hAnsiTheme="majorHAnsi"/>
                <w:color w:val="000000" w:themeColor="text1"/>
                <w:sz w:val="24"/>
                <w:szCs w:val="24"/>
              </w:rPr>
            </w:pPr>
          </w:p>
        </w:tc>
        <w:tc>
          <w:tcPr>
            <w:tcW w:w="2340" w:type="dxa"/>
          </w:tcPr>
          <w:p w:rsidR="008B0187" w:rsidRPr="00B35D89" w:rsidRDefault="008B0187" w:rsidP="008B0187">
            <w:pPr>
              <w:pStyle w:val="Bang"/>
              <w:rPr>
                <w:rFonts w:asciiTheme="majorHAnsi" w:hAnsiTheme="majorHAnsi"/>
                <w:color w:val="000000" w:themeColor="text1"/>
                <w:sz w:val="24"/>
                <w:szCs w:val="24"/>
              </w:rPr>
            </w:pPr>
          </w:p>
        </w:tc>
      </w:tr>
    </w:tbl>
    <w:p w:rsidR="008B0187" w:rsidRPr="00B35D89" w:rsidRDefault="008B0187" w:rsidP="00B35D89">
      <w:pPr>
        <w:pStyle w:val="Heading4"/>
      </w:pPr>
      <w:r w:rsidRPr="00B35D89">
        <w:t>Project cost</w:t>
      </w:r>
    </w:p>
    <w:p w:rsidR="008B0187" w:rsidRPr="00B35D89" w:rsidRDefault="008B0187" w:rsidP="008B0187">
      <w:pPr>
        <w:pStyle w:val="NormalIndent0"/>
        <w:rPr>
          <w:rFonts w:asciiTheme="majorHAnsi" w:hAnsiTheme="majorHAnsi"/>
          <w:color w:val="000000" w:themeColor="text1"/>
          <w:sz w:val="24"/>
          <w:szCs w:val="24"/>
        </w:rPr>
      </w:pPr>
      <w:proofErr w:type="gramStart"/>
      <w:r w:rsidRPr="00B35D89">
        <w:rPr>
          <w:rFonts w:asciiTheme="majorHAnsi" w:hAnsiTheme="majorHAnsi"/>
          <w:color w:val="000000" w:themeColor="text1"/>
          <w:sz w:val="24"/>
          <w:szCs w:val="24"/>
        </w:rPr>
        <w:t xml:space="preserve">Table </w:t>
      </w:r>
      <w:proofErr w:type="gramEnd"/>
      <w:r w:rsidRPr="00B35D89">
        <w:rPr>
          <w:rFonts w:asciiTheme="majorHAnsi" w:hAnsiTheme="majorHAnsi"/>
          <w:color w:val="000000" w:themeColor="text1"/>
          <w:sz w:val="24"/>
          <w:szCs w:val="24"/>
        </w:rPr>
        <w:fldChar w:fldCharType="begin"/>
      </w:r>
      <w:r w:rsidRPr="00B35D89">
        <w:rPr>
          <w:rFonts w:asciiTheme="majorHAnsi" w:hAnsiTheme="majorHAnsi"/>
          <w:color w:val="000000" w:themeColor="text1"/>
          <w:sz w:val="24"/>
          <w:szCs w:val="24"/>
        </w:rPr>
        <w:instrText xml:space="preserve"> AUTONUMLGL \e </w:instrText>
      </w:r>
      <w:r w:rsidRPr="00B35D89">
        <w:rPr>
          <w:rFonts w:asciiTheme="majorHAnsi" w:hAnsiTheme="majorHAnsi"/>
          <w:color w:val="000000" w:themeColor="text1"/>
          <w:sz w:val="24"/>
          <w:szCs w:val="24"/>
        </w:rPr>
        <w:fldChar w:fldCharType="end"/>
      </w:r>
      <w:r w:rsidRPr="00B35D89">
        <w:rPr>
          <w:rFonts w:asciiTheme="majorHAnsi" w:hAnsiTheme="majorHAnsi"/>
          <w:color w:val="000000" w:themeColor="text1"/>
          <w:sz w:val="24"/>
          <w:szCs w:val="24"/>
        </w:rPr>
        <w:t>: Project costing</w:t>
      </w:r>
    </w:p>
    <w:tbl>
      <w:tblPr>
        <w:tblW w:w="8550" w:type="dxa"/>
        <w:tblInd w:w="55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260"/>
        <w:gridCol w:w="2430"/>
        <w:gridCol w:w="1445"/>
        <w:gridCol w:w="1615"/>
        <w:gridCol w:w="1157"/>
        <w:gridCol w:w="643"/>
      </w:tblGrid>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pStyle w:val="HeadingLv1"/>
              <w:rPr>
                <w:rFonts w:asciiTheme="majorHAnsi" w:eastAsia="Arial Unicode MS" w:hAnsiTheme="majorHAnsi"/>
                <w:color w:val="000000" w:themeColor="text1"/>
                <w:sz w:val="24"/>
              </w:rPr>
            </w:pPr>
            <w:r w:rsidRPr="00B35D89">
              <w:rPr>
                <w:rFonts w:asciiTheme="majorHAnsi" w:hAnsiTheme="majorHAnsi"/>
                <w:color w:val="000000" w:themeColor="text1"/>
                <w:sz w:val="24"/>
              </w:rPr>
              <w:t xml:space="preserve">Labor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61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r>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Activities</w:t>
            </w: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615" w:type="dxa"/>
            <w:noWrap/>
            <w:tcMar>
              <w:top w:w="15" w:type="dxa"/>
              <w:left w:w="15" w:type="dxa"/>
              <w:bottom w:w="0" w:type="dxa"/>
              <w:right w:w="15" w:type="dxa"/>
            </w:tcMar>
            <w:vAlign w:val="center"/>
          </w:tcPr>
          <w:p w:rsidR="008B0187" w:rsidRPr="00B35D89" w:rsidRDefault="008B0187" w:rsidP="008B0187">
            <w:pPr>
              <w:pStyle w:val="HeadingLv2"/>
              <w:rPr>
                <w:rFonts w:asciiTheme="majorHAnsi" w:eastAsia="Arial Unicode MS" w:hAnsiTheme="majorHAnsi"/>
                <w:color w:val="000000" w:themeColor="text1"/>
                <w:sz w:val="24"/>
              </w:rPr>
            </w:pPr>
            <w:r w:rsidRPr="00B35D89">
              <w:rPr>
                <w:rFonts w:asciiTheme="majorHAnsi" w:hAnsiTheme="majorHAnsi"/>
                <w:color w:val="000000" w:themeColor="text1"/>
                <w:sz w:val="24"/>
              </w:rPr>
              <w:t>EFFORT (md)</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Cost</w:t>
            </w:r>
          </w:p>
        </w:tc>
      </w:tr>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61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r>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Total Effort:</w:t>
            </w:r>
          </w:p>
        </w:tc>
        <w:tc>
          <w:tcPr>
            <w:tcW w:w="161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r>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615" w:type="dxa"/>
            <w:noWrap/>
            <w:tcMar>
              <w:top w:w="15" w:type="dxa"/>
              <w:left w:w="15" w:type="dxa"/>
              <w:bottom w:w="0" w:type="dxa"/>
              <w:right w:w="15" w:type="dxa"/>
            </w:tcMar>
            <w:vAlign w:val="center"/>
          </w:tcPr>
          <w:p w:rsidR="008B0187" w:rsidRPr="00B35D89" w:rsidRDefault="008B0187" w:rsidP="008B0187">
            <w:pPr>
              <w:pStyle w:val="HeadingLv2"/>
              <w:rPr>
                <w:rFonts w:asciiTheme="majorHAnsi" w:eastAsia="Arial Unicode MS" w:hAnsiTheme="majorHAnsi"/>
                <w:color w:val="000000" w:themeColor="text1"/>
                <w:sz w:val="24"/>
              </w:rPr>
            </w:pPr>
            <w:r w:rsidRPr="00B35D89">
              <w:rPr>
                <w:rFonts w:asciiTheme="majorHAnsi" w:hAnsiTheme="majorHAnsi"/>
                <w:color w:val="000000" w:themeColor="text1"/>
                <w:sz w:val="24"/>
              </w:rPr>
              <w:t>TOTAL LABOR:</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r>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615" w:type="dxa"/>
            <w:noWrap/>
            <w:tcMar>
              <w:top w:w="15" w:type="dxa"/>
              <w:left w:w="15" w:type="dxa"/>
              <w:bottom w:w="0" w:type="dxa"/>
              <w:right w:w="15" w:type="dxa"/>
            </w:tcMar>
            <w:vAlign w:val="center"/>
          </w:tcPr>
          <w:p w:rsidR="008B0187" w:rsidRPr="00B35D89" w:rsidRDefault="008B0187" w:rsidP="008B0187">
            <w:pPr>
              <w:pStyle w:val="HeadingLv2"/>
              <w:rPr>
                <w:rFonts w:asciiTheme="majorHAnsi" w:eastAsia="Arial Unicode MS" w:hAnsiTheme="majorHAnsi"/>
                <w:color w:val="000000" w:themeColor="text1"/>
                <w:sz w:val="24"/>
              </w:rPr>
            </w:pPr>
            <w:r w:rsidRPr="00B35D89">
              <w:rPr>
                <w:rFonts w:asciiTheme="majorHAnsi" w:hAnsiTheme="majorHAnsi"/>
                <w:color w:val="000000" w:themeColor="text1"/>
                <w:sz w:val="24"/>
              </w:rPr>
              <w:t> </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r>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 xml:space="preserve">NonLabor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(attach supporting details)</w:t>
            </w: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615" w:type="dxa"/>
            <w:noWrap/>
            <w:tcMar>
              <w:top w:w="15" w:type="dxa"/>
              <w:left w:w="15" w:type="dxa"/>
              <w:bottom w:w="0" w:type="dxa"/>
              <w:right w:w="15" w:type="dxa"/>
            </w:tcMar>
            <w:vAlign w:val="center"/>
          </w:tcPr>
          <w:p w:rsidR="008B0187" w:rsidRPr="00B35D89" w:rsidRDefault="008B0187" w:rsidP="008B0187">
            <w:pPr>
              <w:pStyle w:val="HeadingLv2"/>
              <w:rPr>
                <w:rFonts w:asciiTheme="majorHAnsi" w:eastAsia="Arial Unicode MS" w:hAnsiTheme="majorHAnsi"/>
                <w:color w:val="000000" w:themeColor="text1"/>
                <w:sz w:val="24"/>
              </w:rPr>
            </w:pPr>
            <w:r w:rsidRPr="00B35D89">
              <w:rPr>
                <w:rFonts w:asciiTheme="majorHAnsi" w:hAnsiTheme="majorHAnsi"/>
                <w:color w:val="000000" w:themeColor="text1"/>
                <w:sz w:val="24"/>
              </w:rPr>
              <w:t> </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r>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rPr>
                <w:rFonts w:asciiTheme="majorHAnsi" w:eastAsia="Arial Unicode MS" w:hAnsiTheme="majorHAnsi"/>
                <w:color w:val="000000" w:themeColor="text1"/>
                <w:szCs w:val="24"/>
              </w:rPr>
            </w:pPr>
            <w:r w:rsidRPr="00B35D89">
              <w:rPr>
                <w:rFonts w:asciiTheme="majorHAnsi" w:hAnsiTheme="majorHAnsi"/>
                <w:color w:val="000000" w:themeColor="text1"/>
                <w:szCs w:val="24"/>
              </w:rPr>
              <w:lastRenderedPageBreak/>
              <w:t>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615" w:type="dxa"/>
            <w:noWrap/>
            <w:tcMar>
              <w:top w:w="15" w:type="dxa"/>
              <w:left w:w="15" w:type="dxa"/>
              <w:bottom w:w="0" w:type="dxa"/>
              <w:right w:w="15" w:type="dxa"/>
            </w:tcMar>
            <w:vAlign w:val="center"/>
          </w:tcPr>
          <w:p w:rsidR="008B0187" w:rsidRPr="00B35D89" w:rsidRDefault="008B0187" w:rsidP="008B0187">
            <w:pPr>
              <w:pStyle w:val="HeadingLv2"/>
              <w:rPr>
                <w:rFonts w:asciiTheme="majorHAnsi" w:eastAsia="Arial Unicode MS" w:hAnsiTheme="majorHAnsi"/>
                <w:color w:val="000000" w:themeColor="text1"/>
                <w:sz w:val="24"/>
              </w:rPr>
            </w:pPr>
            <w:r w:rsidRPr="00B35D89">
              <w:rPr>
                <w:rFonts w:asciiTheme="majorHAnsi" w:hAnsiTheme="majorHAnsi"/>
                <w:color w:val="000000" w:themeColor="text1"/>
                <w:sz w:val="24"/>
              </w:rPr>
              <w:t> </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r>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rPr>
                <w:rFonts w:asciiTheme="majorHAnsi" w:eastAsia="Arial Unicode MS" w:hAnsiTheme="majorHAnsi"/>
                <w:color w:val="000000" w:themeColor="text1"/>
                <w:szCs w:val="24"/>
              </w:rPr>
            </w:pPr>
            <w:r w:rsidRPr="00B35D89">
              <w:rPr>
                <w:rFonts w:asciiTheme="majorHAnsi" w:hAnsiTheme="majorHAnsi"/>
                <w:color w:val="000000" w:themeColor="text1"/>
                <w:szCs w:val="24"/>
              </w:rPr>
              <w:t>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615" w:type="dxa"/>
            <w:noWrap/>
            <w:tcMar>
              <w:top w:w="15" w:type="dxa"/>
              <w:left w:w="15" w:type="dxa"/>
              <w:bottom w:w="0" w:type="dxa"/>
              <w:right w:w="15" w:type="dxa"/>
            </w:tcMar>
            <w:vAlign w:val="center"/>
          </w:tcPr>
          <w:p w:rsidR="008B0187" w:rsidRPr="00B35D89" w:rsidRDefault="008B0187" w:rsidP="008B0187">
            <w:pPr>
              <w:pStyle w:val="HeadingLv2"/>
              <w:rPr>
                <w:rFonts w:asciiTheme="majorHAnsi" w:eastAsia="Arial Unicode MS" w:hAnsiTheme="majorHAnsi"/>
                <w:color w:val="000000" w:themeColor="text1"/>
                <w:sz w:val="24"/>
              </w:rPr>
            </w:pPr>
            <w:r w:rsidRPr="00B35D89">
              <w:rPr>
                <w:rFonts w:asciiTheme="majorHAnsi" w:hAnsiTheme="majorHAnsi"/>
                <w:color w:val="000000" w:themeColor="text1"/>
                <w:sz w:val="24"/>
              </w:rPr>
              <w:t>TOTAL NONLABOR:</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r>
      <w:tr w:rsidR="008B0187" w:rsidRPr="00B35D89" w:rsidTr="008B0187">
        <w:trPr>
          <w:trHeight w:val="300"/>
        </w:trPr>
        <w:tc>
          <w:tcPr>
            <w:tcW w:w="1260" w:type="dxa"/>
            <w:noWrap/>
            <w:tcMar>
              <w:top w:w="15" w:type="dxa"/>
              <w:left w:w="15" w:type="dxa"/>
              <w:bottom w:w="0" w:type="dxa"/>
              <w:right w:w="15" w:type="dxa"/>
            </w:tcMar>
            <w:vAlign w:val="center"/>
          </w:tcPr>
          <w:p w:rsidR="008B0187" w:rsidRPr="00B35D89" w:rsidRDefault="008B0187" w:rsidP="008B0187">
            <w:pPr>
              <w:rPr>
                <w:rFonts w:asciiTheme="majorHAnsi" w:eastAsia="Arial Unicode MS" w:hAnsiTheme="majorHAnsi"/>
                <w:color w:val="000000" w:themeColor="text1"/>
                <w:szCs w:val="24"/>
              </w:rPr>
            </w:pPr>
            <w:r w:rsidRPr="00B35D89">
              <w:rPr>
                <w:rFonts w:asciiTheme="majorHAnsi" w:hAnsiTheme="majorHAnsi"/>
                <w:color w:val="000000" w:themeColor="text1"/>
                <w:szCs w:val="24"/>
              </w:rPr>
              <w:t> </w:t>
            </w:r>
          </w:p>
        </w:tc>
        <w:tc>
          <w:tcPr>
            <w:tcW w:w="2430"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445"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hAnsiTheme="majorHAnsi"/>
                <w:color w:val="000000" w:themeColor="text1"/>
                <w:sz w:val="24"/>
                <w:szCs w:val="24"/>
              </w:rPr>
              <w:t> </w:t>
            </w:r>
          </w:p>
        </w:tc>
        <w:tc>
          <w:tcPr>
            <w:tcW w:w="1615" w:type="dxa"/>
            <w:noWrap/>
            <w:tcMar>
              <w:top w:w="15" w:type="dxa"/>
              <w:left w:w="15" w:type="dxa"/>
              <w:bottom w:w="0" w:type="dxa"/>
              <w:right w:w="15" w:type="dxa"/>
            </w:tcMar>
            <w:vAlign w:val="center"/>
          </w:tcPr>
          <w:p w:rsidR="008B0187" w:rsidRPr="00B35D89" w:rsidRDefault="008B0187" w:rsidP="008B0187">
            <w:pPr>
              <w:pStyle w:val="HeadingLv2"/>
              <w:rPr>
                <w:rFonts w:asciiTheme="majorHAnsi" w:eastAsia="Arial Unicode MS" w:hAnsiTheme="majorHAnsi"/>
                <w:color w:val="000000" w:themeColor="text1"/>
                <w:sz w:val="24"/>
              </w:rPr>
            </w:pPr>
            <w:r w:rsidRPr="00B35D89">
              <w:rPr>
                <w:rFonts w:asciiTheme="majorHAnsi" w:hAnsiTheme="majorHAnsi"/>
                <w:color w:val="000000" w:themeColor="text1"/>
                <w:sz w:val="24"/>
              </w:rPr>
              <w:t>TOTAL BUDGET:</w:t>
            </w:r>
          </w:p>
        </w:tc>
        <w:tc>
          <w:tcPr>
            <w:tcW w:w="1157"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c>
          <w:tcPr>
            <w:tcW w:w="643" w:type="dxa"/>
            <w:noWrap/>
            <w:tcMar>
              <w:top w:w="15" w:type="dxa"/>
              <w:left w:w="15" w:type="dxa"/>
              <w:bottom w:w="0" w:type="dxa"/>
              <w:right w:w="15" w:type="dxa"/>
            </w:tcMar>
            <w:vAlign w:val="center"/>
          </w:tcPr>
          <w:p w:rsidR="008B0187" w:rsidRPr="00B35D89" w:rsidRDefault="008B0187" w:rsidP="008B0187">
            <w:pPr>
              <w:pStyle w:val="Bang"/>
              <w:rPr>
                <w:rFonts w:asciiTheme="majorHAnsi" w:eastAsia="Arial Unicode MS" w:hAnsiTheme="majorHAnsi"/>
                <w:color w:val="000000" w:themeColor="text1"/>
                <w:sz w:val="24"/>
                <w:szCs w:val="24"/>
              </w:rPr>
            </w:pPr>
            <w:r w:rsidRPr="00B35D89">
              <w:rPr>
                <w:rFonts w:asciiTheme="majorHAnsi" w:eastAsia="Arial Unicode MS" w:hAnsiTheme="majorHAnsi"/>
                <w:color w:val="000000" w:themeColor="text1"/>
                <w:sz w:val="24"/>
                <w:szCs w:val="24"/>
              </w:rPr>
              <w:t> </w:t>
            </w:r>
          </w:p>
        </w:tc>
      </w:tr>
    </w:tbl>
    <w:p w:rsidR="008B0187" w:rsidRPr="00BD5573" w:rsidRDefault="008B0187" w:rsidP="00B35D89">
      <w:pPr>
        <w:pStyle w:val="Heading2"/>
      </w:pPr>
      <w:bookmarkStart w:id="188" w:name="_Toc322381796"/>
      <w:bookmarkStart w:id="189" w:name="_Toc322381981"/>
      <w:bookmarkStart w:id="190" w:name="_Toc322382191"/>
      <w:bookmarkStart w:id="191" w:name="_Toc322382334"/>
      <w:bookmarkStart w:id="192" w:name="_Toc322382656"/>
      <w:bookmarkStart w:id="193" w:name="_Toc322579280"/>
      <w:bookmarkEnd w:id="146"/>
      <w:bookmarkEnd w:id="147"/>
      <w:r w:rsidRPr="00BD5573">
        <w:t>Quality Management</w:t>
      </w:r>
      <w:bookmarkEnd w:id="188"/>
      <w:bookmarkEnd w:id="189"/>
      <w:bookmarkEnd w:id="190"/>
      <w:bookmarkEnd w:id="191"/>
      <w:bookmarkEnd w:id="192"/>
      <w:bookmarkEnd w:id="193"/>
    </w:p>
    <w:p w:rsidR="008B0187" w:rsidRPr="00B35D89" w:rsidRDefault="008B0187" w:rsidP="00B84A90">
      <w:pPr>
        <w:pStyle w:val="Heading3"/>
      </w:pPr>
      <w:bookmarkStart w:id="194" w:name="_Toc452446903"/>
      <w:bookmarkStart w:id="195" w:name="_Toc322381797"/>
      <w:bookmarkStart w:id="196" w:name="_Toc322381982"/>
      <w:bookmarkStart w:id="197" w:name="_Toc322382657"/>
      <w:bookmarkStart w:id="198" w:name="_Toc322579281"/>
      <w:r w:rsidRPr="00B35D89">
        <w:t xml:space="preserve">Quality </w:t>
      </w:r>
      <w:bookmarkEnd w:id="194"/>
      <w:r w:rsidRPr="00B35D89">
        <w:t>objectives</w:t>
      </w:r>
      <w:bookmarkEnd w:id="195"/>
      <w:bookmarkEnd w:id="196"/>
      <w:bookmarkEnd w:id="197"/>
      <w:bookmarkEnd w:id="198"/>
    </w:p>
    <w:p w:rsidR="008B0187" w:rsidRPr="00B35D89" w:rsidRDefault="008B0187" w:rsidP="00A0424F">
      <w:pPr>
        <w:pStyle w:val="NormalIndent"/>
      </w:pPr>
      <w:proofErr w:type="gramStart"/>
      <w:r w:rsidRPr="00B35D89">
        <w:t xml:space="preserve">Table </w:t>
      </w:r>
      <w:proofErr w:type="gramEnd"/>
      <w:r w:rsidRPr="00B35D89">
        <w:fldChar w:fldCharType="begin"/>
      </w:r>
      <w:r w:rsidRPr="00B35D89">
        <w:instrText xml:space="preserve"> AUTONUMLGL \e </w:instrText>
      </w:r>
      <w:r w:rsidRPr="00B35D89">
        <w:fldChar w:fldCharType="end"/>
      </w:r>
      <w:r w:rsidRPr="00B35D89">
        <w:t>: Quality objectives</w:t>
      </w:r>
    </w:p>
    <w:tbl>
      <w:tblPr>
        <w:tblW w:w="846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457"/>
        <w:gridCol w:w="1161"/>
        <w:gridCol w:w="1153"/>
        <w:gridCol w:w="1153"/>
        <w:gridCol w:w="1996"/>
      </w:tblGrid>
      <w:tr w:rsidR="008B0187" w:rsidRPr="00B35D89" w:rsidTr="00485320">
        <w:trPr>
          <w:tblHeader/>
        </w:trPr>
        <w:tc>
          <w:tcPr>
            <w:tcW w:w="54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bookmarkStart w:id="199" w:name="_Toc452446904"/>
            <w:r w:rsidRPr="00B35D89">
              <w:rPr>
                <w:rFonts w:asciiTheme="majorHAnsi" w:hAnsiTheme="majorHAnsi"/>
                <w:color w:val="000000" w:themeColor="text1"/>
                <w:sz w:val="24"/>
              </w:rPr>
              <w:t>No</w:t>
            </w:r>
          </w:p>
        </w:tc>
        <w:tc>
          <w:tcPr>
            <w:tcW w:w="2457"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Quality objectives</w:t>
            </w:r>
          </w:p>
        </w:tc>
        <w:tc>
          <w:tcPr>
            <w:tcW w:w="1161"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Unit</w:t>
            </w:r>
          </w:p>
        </w:tc>
        <w:tc>
          <w:tcPr>
            <w:tcW w:w="1153"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Norm</w:t>
            </w:r>
          </w:p>
        </w:tc>
        <w:tc>
          <w:tcPr>
            <w:tcW w:w="1153"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Target</w:t>
            </w:r>
          </w:p>
        </w:tc>
        <w:tc>
          <w:tcPr>
            <w:tcW w:w="1996"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Notes</w:t>
            </w:r>
          </w:p>
        </w:tc>
      </w:tr>
      <w:tr w:rsidR="008B0187" w:rsidRPr="00B35D89">
        <w:trPr>
          <w:cantSplit/>
        </w:trPr>
        <w:tc>
          <w:tcPr>
            <w:tcW w:w="540" w:type="dxa"/>
          </w:tcPr>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1</w:t>
            </w:r>
          </w:p>
        </w:tc>
        <w:tc>
          <w:tcPr>
            <w:tcW w:w="2457"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CMMI Level 5</w:t>
            </w:r>
          </w:p>
        </w:tc>
        <w:tc>
          <w:tcPr>
            <w:tcW w:w="1161"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t>
            </w:r>
          </w:p>
        </w:tc>
        <w:tc>
          <w:tcPr>
            <w:tcW w:w="1153"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t>
            </w:r>
          </w:p>
        </w:tc>
        <w:tc>
          <w:tcPr>
            <w:tcW w:w="1153"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Quality Management process</w:t>
            </w:r>
          </w:p>
        </w:tc>
        <w:tc>
          <w:tcPr>
            <w:tcW w:w="1996"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trPr>
          <w:cantSplit/>
        </w:trPr>
        <w:tc>
          <w:tcPr>
            <w:tcW w:w="540" w:type="dxa"/>
          </w:tcPr>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t>2</w:t>
            </w:r>
          </w:p>
        </w:tc>
        <w:tc>
          <w:tcPr>
            <w:tcW w:w="2457"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 Coding Convention</w:t>
            </w:r>
          </w:p>
        </w:tc>
        <w:tc>
          <w:tcPr>
            <w:tcW w:w="1161"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t>
            </w:r>
          </w:p>
        </w:tc>
        <w:tc>
          <w:tcPr>
            <w:tcW w:w="1153"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w:t>
            </w:r>
          </w:p>
        </w:tc>
        <w:tc>
          <w:tcPr>
            <w:tcW w:w="1153"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Coding process</w:t>
            </w:r>
          </w:p>
        </w:tc>
        <w:tc>
          <w:tcPr>
            <w:tcW w:w="1996" w:type="dxa"/>
          </w:tcPr>
          <w:p w:rsidR="008B0187" w:rsidRPr="00B35D89" w:rsidRDefault="00E432E6" w:rsidP="008B0187">
            <w:pPr>
              <w:pStyle w:val="Bang"/>
              <w:rPr>
                <w:rFonts w:asciiTheme="majorHAnsi" w:hAnsiTheme="majorHAnsi"/>
                <w:color w:val="000000" w:themeColor="text1"/>
                <w:sz w:val="24"/>
                <w:szCs w:val="24"/>
              </w:rPr>
            </w:pPr>
            <w:hyperlink r:id="rId24" w:history="1">
              <w:r w:rsidR="008B0187" w:rsidRPr="00B35D89">
                <w:rPr>
                  <w:rStyle w:val="Hyperlink"/>
                  <w:rFonts w:asciiTheme="majorHAnsi" w:hAnsiTheme="majorHAnsi"/>
                  <w:color w:val="000000" w:themeColor="text1"/>
                  <w:sz w:val="24"/>
                  <w:szCs w:val="24"/>
                </w:rPr>
                <w:t>http://msdn.microsoft.com/en-us/library/ff926074.aspx</w:t>
              </w:r>
            </w:hyperlink>
          </w:p>
        </w:tc>
      </w:tr>
    </w:tbl>
    <w:p w:rsidR="008B0187" w:rsidRPr="00B35D89" w:rsidRDefault="008B0187" w:rsidP="00B84A90">
      <w:pPr>
        <w:pStyle w:val="Heading3"/>
      </w:pPr>
      <w:bookmarkStart w:id="200" w:name="_Toc322381798"/>
      <w:bookmarkStart w:id="201" w:name="_Toc322381983"/>
      <w:bookmarkStart w:id="202" w:name="_Toc322382658"/>
      <w:bookmarkStart w:id="203" w:name="_Toc322579282"/>
      <w:bookmarkEnd w:id="199"/>
      <w:r w:rsidRPr="00B35D89">
        <w:t>Quality activities</w:t>
      </w:r>
      <w:bookmarkEnd w:id="200"/>
      <w:bookmarkEnd w:id="201"/>
      <w:bookmarkEnd w:id="202"/>
      <w:bookmarkEnd w:id="203"/>
    </w:p>
    <w:p w:rsidR="008B0187" w:rsidRPr="00B35D89" w:rsidRDefault="008B0187" w:rsidP="00B35D89">
      <w:pPr>
        <w:pStyle w:val="Heading4"/>
      </w:pPr>
      <w:r w:rsidRPr="00B35D89">
        <w:t>Strategy to achieve the quality objectives</w:t>
      </w:r>
    </w:p>
    <w:p w:rsidR="008B0187" w:rsidRPr="00B35D89" w:rsidRDefault="008B0187" w:rsidP="00AE5600">
      <w:pPr>
        <w:pStyle w:val="ListParagraph"/>
        <w:numPr>
          <w:ilvl w:val="0"/>
          <w:numId w:val="8"/>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Defect Prevention: Defect prevention by using the standard process from the guideline of the QMS.</w:t>
      </w:r>
    </w:p>
    <w:p w:rsidR="008B0187" w:rsidRPr="00B35D89" w:rsidRDefault="008B0187" w:rsidP="00AE5600">
      <w:pPr>
        <w:pStyle w:val="ListParagraph"/>
        <w:numPr>
          <w:ilvl w:val="1"/>
          <w:numId w:val="8"/>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For the spec before coding stage: Make everything clear to improve the productivity in the coding stage.</w:t>
      </w:r>
    </w:p>
    <w:p w:rsidR="008B0187" w:rsidRPr="00B35D89" w:rsidRDefault="008B0187" w:rsidP="00AE5600">
      <w:pPr>
        <w:pStyle w:val="ListParagraph"/>
        <w:numPr>
          <w:ilvl w:val="1"/>
          <w:numId w:val="8"/>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For the coding before release: Double checks or reviews the code beforehand, takes the pair programming as the main coding process.</w:t>
      </w:r>
    </w:p>
    <w:p w:rsidR="008B0187" w:rsidRPr="00B35D89" w:rsidRDefault="008B0187" w:rsidP="00AE5600">
      <w:pPr>
        <w:pStyle w:val="ListParagraph"/>
        <w:numPr>
          <w:ilvl w:val="0"/>
          <w:numId w:val="8"/>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Defect Compromising:</w:t>
      </w:r>
    </w:p>
    <w:p w:rsidR="008B0187" w:rsidRPr="00B35D89" w:rsidRDefault="008B0187" w:rsidP="00AE5600">
      <w:pPr>
        <w:pStyle w:val="ListParagraph"/>
        <w:numPr>
          <w:ilvl w:val="1"/>
          <w:numId w:val="8"/>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For the defect from the unclearness of the spec: if the defect has been state as not importance one, we can leave the defect as one of the system originator.</w:t>
      </w:r>
    </w:p>
    <w:p w:rsidR="008B0187" w:rsidRPr="00B35D89" w:rsidRDefault="008B0187" w:rsidP="00AE5600">
      <w:pPr>
        <w:pStyle w:val="ListParagraph"/>
        <w:numPr>
          <w:ilvl w:val="1"/>
          <w:numId w:val="8"/>
        </w:numPr>
        <w:spacing w:before="0"/>
        <w:rPr>
          <w:rFonts w:asciiTheme="majorHAnsi" w:hAnsiTheme="majorHAnsi"/>
          <w:color w:val="000000" w:themeColor="text1"/>
          <w:sz w:val="24"/>
          <w:szCs w:val="24"/>
        </w:rPr>
      </w:pPr>
      <w:r w:rsidRPr="00B35D89">
        <w:rPr>
          <w:rFonts w:asciiTheme="majorHAnsi" w:hAnsiTheme="majorHAnsi"/>
          <w:color w:val="000000" w:themeColor="text1"/>
          <w:sz w:val="24"/>
          <w:szCs w:val="24"/>
        </w:rPr>
        <w:t>For the defect from the coding skill: This defect may lower the system performance, but for the future development may need this to make the system more functionality.</w:t>
      </w:r>
    </w:p>
    <w:p w:rsidR="008B0187" w:rsidRPr="00B35D89" w:rsidRDefault="008B0187" w:rsidP="008B0187">
      <w:pPr>
        <w:rPr>
          <w:rFonts w:asciiTheme="majorHAnsi" w:hAnsiTheme="majorHAnsi"/>
          <w:color w:val="000000" w:themeColor="text1"/>
          <w:szCs w:val="24"/>
        </w:rPr>
      </w:pPr>
      <w:r w:rsidRPr="00B35D89">
        <w:rPr>
          <w:rFonts w:asciiTheme="majorHAnsi" w:hAnsiTheme="majorHAnsi"/>
          <w:color w:val="000000" w:themeColor="text1"/>
          <w:szCs w:val="24"/>
        </w:rPr>
        <w:lastRenderedPageBreak/>
        <w:tab/>
      </w:r>
    </w:p>
    <w:p w:rsidR="008B0187" w:rsidRPr="00B35D89" w:rsidRDefault="008B0187" w:rsidP="00B35D89">
      <w:pPr>
        <w:pStyle w:val="Heading4"/>
      </w:pPr>
      <w:r w:rsidRPr="00B35D89">
        <w:t>Review and inspection</w:t>
      </w:r>
    </w:p>
    <w:p w:rsidR="008B0187" w:rsidRPr="00B35D89" w:rsidRDefault="008B0187" w:rsidP="00A0424F">
      <w:pPr>
        <w:pStyle w:val="NormalIndent"/>
      </w:pPr>
      <w:r w:rsidRPr="00B35D89">
        <w:t>Table</w:t>
      </w:r>
      <w:r w:rsidRPr="00B35D89">
        <w:fldChar w:fldCharType="begin"/>
      </w:r>
      <w:r w:rsidRPr="00B35D89">
        <w:instrText xml:space="preserve"> AUTONUMLGL \e </w:instrText>
      </w:r>
      <w:r w:rsidRPr="00B35D89">
        <w:fldChar w:fldCharType="end"/>
      </w:r>
      <w:r w:rsidRPr="00B35D89">
        <w:t>: Reviews and inspection</w:t>
      </w:r>
    </w:p>
    <w:tbl>
      <w:tblPr>
        <w:tblW w:w="846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30"/>
        <w:gridCol w:w="2340"/>
        <w:gridCol w:w="1350"/>
        <w:gridCol w:w="1260"/>
        <w:gridCol w:w="1530"/>
        <w:gridCol w:w="1350"/>
      </w:tblGrid>
      <w:tr w:rsidR="008B0187" w:rsidRPr="00B35D89" w:rsidTr="00485320">
        <w:trPr>
          <w:tblHeader/>
        </w:trPr>
        <w:tc>
          <w:tcPr>
            <w:tcW w:w="6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bookmarkStart w:id="204" w:name="_Toc452446905"/>
            <w:r w:rsidRPr="00B35D89">
              <w:rPr>
                <w:rFonts w:asciiTheme="majorHAnsi" w:hAnsiTheme="majorHAnsi"/>
                <w:color w:val="000000" w:themeColor="text1"/>
                <w:sz w:val="24"/>
              </w:rPr>
              <w:t>No</w:t>
            </w:r>
          </w:p>
        </w:tc>
        <w:tc>
          <w:tcPr>
            <w:tcW w:w="234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 xml:space="preserve">Items under Review/Inspection </w:t>
            </w:r>
          </w:p>
        </w:tc>
        <w:tc>
          <w:tcPr>
            <w:tcW w:w="135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Conductor</w:t>
            </w:r>
          </w:p>
        </w:tc>
        <w:tc>
          <w:tcPr>
            <w:tcW w:w="126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Date</w:t>
            </w:r>
          </w:p>
        </w:tc>
        <w:tc>
          <w:tcPr>
            <w:tcW w:w="153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Approved by</w:t>
            </w:r>
          </w:p>
        </w:tc>
        <w:tc>
          <w:tcPr>
            <w:tcW w:w="135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Note</w:t>
            </w: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w:t>
            </w:r>
          </w:p>
        </w:tc>
        <w:tc>
          <w:tcPr>
            <w:tcW w:w="23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Project Plan</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Team</w:t>
            </w: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350"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2</w:t>
            </w:r>
          </w:p>
        </w:tc>
        <w:tc>
          <w:tcPr>
            <w:tcW w:w="23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SRS</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Team</w:t>
            </w: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350"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3</w:t>
            </w:r>
          </w:p>
        </w:tc>
        <w:tc>
          <w:tcPr>
            <w:tcW w:w="23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Design</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Team</w:t>
            </w: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350"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4</w:t>
            </w:r>
          </w:p>
        </w:tc>
        <w:tc>
          <w:tcPr>
            <w:tcW w:w="23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Code</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Team</w:t>
            </w: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350"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5</w:t>
            </w:r>
          </w:p>
        </w:tc>
        <w:tc>
          <w:tcPr>
            <w:tcW w:w="23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Test Document</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Team</w:t>
            </w: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350"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6</w:t>
            </w:r>
          </w:p>
        </w:tc>
        <w:tc>
          <w:tcPr>
            <w:tcW w:w="23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Test Result</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Team</w:t>
            </w: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350"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7</w:t>
            </w:r>
          </w:p>
        </w:tc>
        <w:tc>
          <w:tcPr>
            <w:tcW w:w="23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Documents in advance</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Team</w:t>
            </w: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350" w:type="dxa"/>
          </w:tcPr>
          <w:p w:rsidR="008B0187" w:rsidRPr="00B35D89" w:rsidRDefault="008B0187" w:rsidP="008B0187">
            <w:pPr>
              <w:pStyle w:val="Bang"/>
              <w:rPr>
                <w:rFonts w:asciiTheme="majorHAnsi" w:hAnsiTheme="majorHAnsi"/>
                <w:color w:val="000000" w:themeColor="text1"/>
                <w:sz w:val="24"/>
                <w:szCs w:val="24"/>
              </w:rPr>
            </w:pPr>
          </w:p>
        </w:tc>
      </w:tr>
      <w:tr w:rsidR="008B0187" w:rsidRPr="00B35D89">
        <w:tc>
          <w:tcPr>
            <w:tcW w:w="6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8</w:t>
            </w:r>
          </w:p>
        </w:tc>
        <w:tc>
          <w:tcPr>
            <w:tcW w:w="234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Release Package</w:t>
            </w:r>
          </w:p>
        </w:tc>
        <w:tc>
          <w:tcPr>
            <w:tcW w:w="135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Team</w:t>
            </w:r>
          </w:p>
        </w:tc>
        <w:tc>
          <w:tcPr>
            <w:tcW w:w="1260" w:type="dxa"/>
          </w:tcPr>
          <w:p w:rsidR="008B0187" w:rsidRPr="00B35D89" w:rsidRDefault="008B0187" w:rsidP="008B0187">
            <w:pPr>
              <w:pStyle w:val="Bang"/>
              <w:rPr>
                <w:rFonts w:asciiTheme="majorHAnsi" w:hAnsiTheme="majorHAnsi"/>
                <w:color w:val="000000" w:themeColor="text1"/>
                <w:sz w:val="24"/>
                <w:szCs w:val="24"/>
              </w:rPr>
            </w:pPr>
          </w:p>
        </w:tc>
        <w:tc>
          <w:tcPr>
            <w:tcW w:w="153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TaiNT</w:t>
            </w:r>
          </w:p>
        </w:tc>
        <w:tc>
          <w:tcPr>
            <w:tcW w:w="1350" w:type="dxa"/>
          </w:tcPr>
          <w:p w:rsidR="008B0187" w:rsidRPr="00B35D89" w:rsidRDefault="008B0187" w:rsidP="008B0187">
            <w:pPr>
              <w:pStyle w:val="Bang"/>
              <w:rPr>
                <w:rFonts w:asciiTheme="majorHAnsi" w:hAnsiTheme="majorHAnsi"/>
                <w:color w:val="000000" w:themeColor="text1"/>
                <w:sz w:val="24"/>
                <w:szCs w:val="24"/>
              </w:rPr>
            </w:pPr>
          </w:p>
        </w:tc>
      </w:tr>
    </w:tbl>
    <w:bookmarkEnd w:id="204"/>
    <w:p w:rsidR="008B0187" w:rsidRPr="00B35D89" w:rsidRDefault="008B0187" w:rsidP="00B35D89">
      <w:pPr>
        <w:pStyle w:val="Heading4"/>
      </w:pPr>
      <w:r w:rsidRPr="00B35D89">
        <w:t>Other activities</w:t>
      </w:r>
    </w:p>
    <w:p w:rsidR="008B0187" w:rsidRPr="00B35D89" w:rsidRDefault="008B0187" w:rsidP="00A0424F">
      <w:pPr>
        <w:pStyle w:val="NormalIndent"/>
      </w:pPr>
      <w:r w:rsidRPr="00B35D89">
        <w:t>Table</w:t>
      </w:r>
      <w:r w:rsidRPr="00B35D89">
        <w:fldChar w:fldCharType="begin"/>
      </w:r>
      <w:r w:rsidRPr="00B35D89">
        <w:instrText xml:space="preserve"> AUTONUMLGL \e </w:instrText>
      </w:r>
      <w:r w:rsidRPr="00B35D89">
        <w:fldChar w:fldCharType="end"/>
      </w:r>
      <w:r w:rsidRPr="00B35D89">
        <w:t>: Others quality activities</w:t>
      </w: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2340"/>
        <w:gridCol w:w="1530"/>
        <w:gridCol w:w="1710"/>
        <w:gridCol w:w="2340"/>
      </w:tblGrid>
      <w:tr w:rsidR="008B0187" w:rsidRPr="00B35D89" w:rsidTr="00485320">
        <w:trPr>
          <w:tblHeader/>
        </w:trPr>
        <w:tc>
          <w:tcPr>
            <w:tcW w:w="630"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bookmarkStart w:id="205" w:name="_Toc452446906"/>
            <w:r w:rsidRPr="00B35D89">
              <w:rPr>
                <w:rFonts w:asciiTheme="majorHAnsi" w:hAnsiTheme="majorHAnsi"/>
                <w:color w:val="000000" w:themeColor="text1"/>
                <w:sz w:val="24"/>
              </w:rPr>
              <w:t>No.</w:t>
            </w:r>
          </w:p>
        </w:tc>
        <w:tc>
          <w:tcPr>
            <w:tcW w:w="2340"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Activity</w:t>
            </w:r>
          </w:p>
        </w:tc>
        <w:tc>
          <w:tcPr>
            <w:tcW w:w="1530"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Date/ frequency</w:t>
            </w:r>
          </w:p>
        </w:tc>
        <w:tc>
          <w:tcPr>
            <w:tcW w:w="1710" w:type="dxa"/>
            <w:tcBorders>
              <w:top w:val="single" w:sz="12" w:space="0" w:color="auto"/>
              <w:left w:val="single" w:sz="6" w:space="0" w:color="auto"/>
              <w:bottom w:val="single" w:sz="6" w:space="0" w:color="auto"/>
              <w:right w:val="single" w:sz="6" w:space="0" w:color="auto"/>
            </w:tcBorders>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Responsibility</w:t>
            </w:r>
          </w:p>
        </w:tc>
        <w:tc>
          <w:tcPr>
            <w:tcW w:w="2340" w:type="dxa"/>
            <w:tcBorders>
              <w:top w:val="single" w:sz="12" w:space="0" w:color="auto"/>
              <w:left w:val="single" w:sz="6" w:space="0" w:color="auto"/>
              <w:bottom w:val="single" w:sz="6" w:space="0" w:color="auto"/>
              <w:right w:val="single" w:sz="12" w:space="0" w:color="auto"/>
            </w:tcBorders>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Note</w:t>
            </w:r>
          </w:p>
        </w:tc>
      </w:tr>
      <w:tr w:rsidR="008B0187" w:rsidRPr="00B35D89">
        <w:tc>
          <w:tcPr>
            <w:tcW w:w="630" w:type="dxa"/>
            <w:tcBorders>
              <w:top w:val="single" w:sz="6" w:space="0" w:color="auto"/>
              <w:left w:val="single" w:sz="12"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1</w:t>
            </w:r>
          </w:p>
        </w:tc>
        <w:tc>
          <w:tcPr>
            <w:tcW w:w="2340" w:type="dxa"/>
            <w:tcBorders>
              <w:top w:val="single" w:sz="6" w:space="0" w:color="auto"/>
              <w:left w:val="single" w:sz="6"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Metric collection</w:t>
            </w:r>
          </w:p>
        </w:tc>
        <w:tc>
          <w:tcPr>
            <w:tcW w:w="1530" w:type="dxa"/>
            <w:tcBorders>
              <w:top w:val="single" w:sz="6" w:space="0" w:color="auto"/>
              <w:left w:val="single" w:sz="6"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At the end of Iteration (Development stage)</w:t>
            </w:r>
          </w:p>
        </w:tc>
        <w:tc>
          <w:tcPr>
            <w:tcW w:w="1710" w:type="dxa"/>
            <w:tcBorders>
              <w:top w:val="single" w:sz="6" w:space="0" w:color="auto"/>
              <w:left w:val="single" w:sz="6"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TL</w:t>
            </w:r>
          </w:p>
        </w:tc>
        <w:tc>
          <w:tcPr>
            <w:tcW w:w="2340" w:type="dxa"/>
            <w:tcBorders>
              <w:top w:val="single" w:sz="6" w:space="0" w:color="auto"/>
              <w:left w:val="single" w:sz="6" w:space="0" w:color="auto"/>
              <w:bottom w:val="single" w:sz="6" w:space="0" w:color="auto"/>
              <w:right w:val="single" w:sz="12"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LOC</w:t>
            </w:r>
          </w:p>
        </w:tc>
      </w:tr>
      <w:tr w:rsidR="008B0187" w:rsidRPr="00B35D89">
        <w:tc>
          <w:tcPr>
            <w:tcW w:w="630" w:type="dxa"/>
            <w:tcBorders>
              <w:top w:val="single" w:sz="6" w:space="0" w:color="auto"/>
              <w:left w:val="single" w:sz="12"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2</w:t>
            </w:r>
          </w:p>
        </w:tc>
        <w:tc>
          <w:tcPr>
            <w:tcW w:w="2340" w:type="dxa"/>
            <w:tcBorders>
              <w:top w:val="single" w:sz="6" w:space="0" w:color="auto"/>
              <w:left w:val="single" w:sz="6"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Internal audits</w:t>
            </w:r>
          </w:p>
        </w:tc>
        <w:tc>
          <w:tcPr>
            <w:tcW w:w="1530" w:type="dxa"/>
            <w:tcBorders>
              <w:top w:val="single" w:sz="6" w:space="0" w:color="auto"/>
              <w:left w:val="single" w:sz="6"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Every Week (Development stage)</w:t>
            </w:r>
          </w:p>
        </w:tc>
        <w:tc>
          <w:tcPr>
            <w:tcW w:w="1710" w:type="dxa"/>
            <w:tcBorders>
              <w:top w:val="single" w:sz="6" w:space="0" w:color="auto"/>
              <w:left w:val="single" w:sz="6"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TL</w:t>
            </w:r>
          </w:p>
        </w:tc>
        <w:tc>
          <w:tcPr>
            <w:tcW w:w="2340" w:type="dxa"/>
            <w:tcBorders>
              <w:top w:val="single" w:sz="6" w:space="0" w:color="auto"/>
              <w:left w:val="single" w:sz="6" w:space="0" w:color="auto"/>
              <w:bottom w:val="single" w:sz="6" w:space="0" w:color="auto"/>
              <w:right w:val="single" w:sz="12"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To raise and close issues</w:t>
            </w:r>
          </w:p>
        </w:tc>
      </w:tr>
      <w:tr w:rsidR="008B0187" w:rsidRPr="00B35D89">
        <w:tc>
          <w:tcPr>
            <w:tcW w:w="630" w:type="dxa"/>
            <w:tcBorders>
              <w:top w:val="single" w:sz="6" w:space="0" w:color="auto"/>
              <w:left w:val="single" w:sz="12"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3</w:t>
            </w:r>
          </w:p>
        </w:tc>
        <w:tc>
          <w:tcPr>
            <w:tcW w:w="2340" w:type="dxa"/>
            <w:tcBorders>
              <w:top w:val="single" w:sz="6" w:space="0" w:color="auto"/>
              <w:left w:val="single" w:sz="6"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Quality objective tracking</w:t>
            </w:r>
          </w:p>
        </w:tc>
        <w:tc>
          <w:tcPr>
            <w:tcW w:w="1530" w:type="dxa"/>
            <w:tcBorders>
              <w:top w:val="single" w:sz="6" w:space="0" w:color="auto"/>
              <w:left w:val="single" w:sz="6"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At the end of Working day</w:t>
            </w:r>
          </w:p>
        </w:tc>
        <w:tc>
          <w:tcPr>
            <w:tcW w:w="1710" w:type="dxa"/>
            <w:tcBorders>
              <w:top w:val="single" w:sz="6" w:space="0" w:color="auto"/>
              <w:left w:val="single" w:sz="6" w:space="0" w:color="auto"/>
              <w:bottom w:val="single" w:sz="6" w:space="0" w:color="auto"/>
              <w:right w:val="single" w:sz="6"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TM</w:t>
            </w:r>
          </w:p>
        </w:tc>
        <w:tc>
          <w:tcPr>
            <w:tcW w:w="2340" w:type="dxa"/>
            <w:tcBorders>
              <w:top w:val="single" w:sz="6" w:space="0" w:color="auto"/>
              <w:left w:val="single" w:sz="6" w:space="0" w:color="auto"/>
              <w:bottom w:val="single" w:sz="6" w:space="0" w:color="auto"/>
              <w:right w:val="single" w:sz="12" w:space="0" w:color="auto"/>
            </w:tcBorders>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To neatly follow the process as planed</w:t>
            </w:r>
          </w:p>
        </w:tc>
      </w:tr>
    </w:tbl>
    <w:p w:rsidR="008B0187" w:rsidRPr="00B35D89" w:rsidRDefault="008B0187" w:rsidP="00B35D89">
      <w:pPr>
        <w:pStyle w:val="Heading4"/>
      </w:pPr>
      <w:r w:rsidRPr="00B35D89">
        <w:t>Metrics Plan</w:t>
      </w:r>
    </w:p>
    <w:p w:rsidR="008B0187" w:rsidRPr="00B35D89" w:rsidRDefault="008B0187" w:rsidP="008B0187">
      <w:pPr>
        <w:rPr>
          <w:rFonts w:asciiTheme="majorHAnsi" w:hAnsiTheme="majorHAnsi"/>
          <w:color w:val="000000" w:themeColor="text1"/>
          <w:szCs w:val="24"/>
        </w:rPr>
      </w:pP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00"/>
        <w:gridCol w:w="2147"/>
        <w:gridCol w:w="3703"/>
      </w:tblGrid>
      <w:tr w:rsidR="008B0187" w:rsidRPr="00B35D89" w:rsidTr="00485320">
        <w:tc>
          <w:tcPr>
            <w:tcW w:w="2700"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Metric to be collected</w:t>
            </w:r>
          </w:p>
        </w:tc>
        <w:tc>
          <w:tcPr>
            <w:tcW w:w="2147"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t xml:space="preserve">Unit of </w:t>
            </w:r>
            <w:r w:rsidRPr="00B35D89">
              <w:rPr>
                <w:rFonts w:asciiTheme="majorHAnsi" w:hAnsiTheme="majorHAnsi"/>
                <w:color w:val="000000" w:themeColor="text1"/>
                <w:sz w:val="24"/>
              </w:rPr>
              <w:lastRenderedPageBreak/>
              <w:t>Measurement</w:t>
            </w:r>
          </w:p>
        </w:tc>
        <w:tc>
          <w:tcPr>
            <w:tcW w:w="3703" w:type="dxa"/>
            <w:shd w:val="clear" w:color="auto" w:fill="D9D9D9" w:themeFill="background1" w:themeFillShade="D9"/>
          </w:tcPr>
          <w:p w:rsidR="008B0187" w:rsidRPr="00B35D89" w:rsidRDefault="008B0187" w:rsidP="008B0187">
            <w:pPr>
              <w:pStyle w:val="HeadingLv1"/>
              <w:rPr>
                <w:rFonts w:asciiTheme="majorHAnsi" w:hAnsiTheme="majorHAnsi"/>
                <w:color w:val="000000" w:themeColor="text1"/>
                <w:sz w:val="24"/>
              </w:rPr>
            </w:pPr>
            <w:r w:rsidRPr="00B35D89">
              <w:rPr>
                <w:rFonts w:asciiTheme="majorHAnsi" w:hAnsiTheme="majorHAnsi"/>
                <w:color w:val="000000" w:themeColor="text1"/>
                <w:sz w:val="24"/>
              </w:rPr>
              <w:lastRenderedPageBreak/>
              <w:t>Tools used if any</w:t>
            </w:r>
          </w:p>
        </w:tc>
      </w:tr>
      <w:tr w:rsidR="008B0187" w:rsidRPr="00B35D89">
        <w:tc>
          <w:tcPr>
            <w:tcW w:w="270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lastRenderedPageBreak/>
              <w:t>Size</w:t>
            </w:r>
          </w:p>
        </w:tc>
        <w:tc>
          <w:tcPr>
            <w:tcW w:w="2147"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LOC</w:t>
            </w:r>
          </w:p>
        </w:tc>
        <w:tc>
          <w:tcPr>
            <w:tcW w:w="3703"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SVN</w:t>
            </w:r>
          </w:p>
        </w:tc>
      </w:tr>
      <w:tr w:rsidR="008B0187" w:rsidRPr="00B35D89">
        <w:tc>
          <w:tcPr>
            <w:tcW w:w="270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Effort</w:t>
            </w:r>
          </w:p>
        </w:tc>
        <w:tc>
          <w:tcPr>
            <w:tcW w:w="2147"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Person-days</w:t>
            </w:r>
          </w:p>
        </w:tc>
        <w:tc>
          <w:tcPr>
            <w:tcW w:w="3703"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Mavenlink project management system</w:t>
            </w:r>
          </w:p>
        </w:tc>
      </w:tr>
      <w:tr w:rsidR="008B0187" w:rsidRPr="00B35D89">
        <w:tc>
          <w:tcPr>
            <w:tcW w:w="270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Defects</w:t>
            </w:r>
          </w:p>
        </w:tc>
        <w:tc>
          <w:tcPr>
            <w:tcW w:w="2147"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Number of Defects</w:t>
            </w:r>
          </w:p>
        </w:tc>
        <w:tc>
          <w:tcPr>
            <w:tcW w:w="3703"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MS Excel</w:t>
            </w:r>
          </w:p>
        </w:tc>
      </w:tr>
      <w:tr w:rsidR="008B0187" w:rsidRPr="00B35D89">
        <w:tc>
          <w:tcPr>
            <w:tcW w:w="2700"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Schedule</w:t>
            </w:r>
          </w:p>
        </w:tc>
        <w:tc>
          <w:tcPr>
            <w:tcW w:w="2147"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Elapsed time</w:t>
            </w:r>
          </w:p>
        </w:tc>
        <w:tc>
          <w:tcPr>
            <w:tcW w:w="3703" w:type="dxa"/>
          </w:tcPr>
          <w:p w:rsidR="008B0187" w:rsidRPr="00B35D89" w:rsidRDefault="008B0187" w:rsidP="008B0187">
            <w:pPr>
              <w:pStyle w:val="Bang"/>
              <w:rPr>
                <w:rFonts w:asciiTheme="majorHAnsi" w:hAnsiTheme="majorHAnsi"/>
                <w:color w:val="000000" w:themeColor="text1"/>
                <w:sz w:val="24"/>
                <w:szCs w:val="24"/>
              </w:rPr>
            </w:pPr>
            <w:r w:rsidRPr="00B35D89">
              <w:rPr>
                <w:rFonts w:asciiTheme="majorHAnsi" w:hAnsiTheme="majorHAnsi"/>
                <w:color w:val="000000" w:themeColor="text1"/>
                <w:sz w:val="24"/>
                <w:szCs w:val="24"/>
              </w:rPr>
              <w:t>MS Project &amp; Mavenlink project management system</w:t>
            </w:r>
          </w:p>
        </w:tc>
      </w:tr>
      <w:bookmarkEnd w:id="148"/>
      <w:bookmarkEnd w:id="205"/>
    </w:tbl>
    <w:p w:rsidR="00FC3D52" w:rsidRPr="00BD5573" w:rsidRDefault="00FC3D52" w:rsidP="008B0187">
      <w:pPr>
        <w:rPr>
          <w:rFonts w:asciiTheme="majorHAnsi" w:hAnsiTheme="majorHAnsi"/>
          <w:color w:val="000000" w:themeColor="text1"/>
          <w:sz w:val="36"/>
          <w:szCs w:val="36"/>
        </w:rPr>
      </w:pPr>
    </w:p>
    <w:p w:rsidR="00B35D89" w:rsidRPr="00B35D89" w:rsidRDefault="00B35D89" w:rsidP="006D4FC8">
      <w:pPr>
        <w:pStyle w:val="Heading2"/>
        <w:rPr>
          <w:rFonts w:asciiTheme="majorHAnsi" w:hAnsiTheme="majorHAnsi"/>
          <w:color w:val="000000" w:themeColor="text1"/>
          <w:sz w:val="36"/>
          <w:szCs w:val="36"/>
        </w:rPr>
      </w:pPr>
      <w:bookmarkStart w:id="206" w:name="_Toc195677989"/>
      <w:bookmarkStart w:id="207" w:name="_Toc322381799"/>
      <w:bookmarkStart w:id="208" w:name="_Toc322381984"/>
      <w:bookmarkStart w:id="209" w:name="_Toc322382192"/>
      <w:bookmarkStart w:id="210" w:name="_Toc322382335"/>
      <w:bookmarkStart w:id="211" w:name="_Toc322382659"/>
      <w:bookmarkStart w:id="212" w:name="_Toc322579283"/>
      <w:r>
        <w:t>Configuration management</w:t>
      </w:r>
      <w:bookmarkEnd w:id="206"/>
      <w:bookmarkEnd w:id="207"/>
      <w:bookmarkEnd w:id="208"/>
      <w:bookmarkEnd w:id="209"/>
      <w:bookmarkEnd w:id="210"/>
      <w:bookmarkEnd w:id="211"/>
      <w:bookmarkEnd w:id="212"/>
    </w:p>
    <w:p w:rsidR="00FC3D52" w:rsidRPr="00485320" w:rsidRDefault="00FC3D52" w:rsidP="00B84A90">
      <w:pPr>
        <w:pStyle w:val="Heading3"/>
      </w:pPr>
      <w:bookmarkStart w:id="213" w:name="_Toc315810573"/>
      <w:bookmarkStart w:id="214" w:name="_Toc322381800"/>
      <w:bookmarkStart w:id="215" w:name="_Toc322381985"/>
      <w:bookmarkStart w:id="216" w:name="_Toc322382660"/>
      <w:bookmarkStart w:id="217" w:name="_Toc322579284"/>
      <w:r w:rsidRPr="00485320">
        <w:t>Introduction</w:t>
      </w:r>
      <w:bookmarkEnd w:id="213"/>
      <w:bookmarkEnd w:id="214"/>
      <w:bookmarkEnd w:id="215"/>
      <w:bookmarkEnd w:id="216"/>
      <w:bookmarkEnd w:id="217"/>
    </w:p>
    <w:p w:rsidR="00FC3D52" w:rsidRPr="00485320" w:rsidRDefault="00FC3D52" w:rsidP="00DB7A6B">
      <w:pPr>
        <w:ind w:left="1080" w:firstLine="342"/>
        <w:rPr>
          <w:rFonts w:asciiTheme="majorHAnsi" w:hAnsiTheme="majorHAnsi"/>
          <w:color w:val="000000" w:themeColor="text1"/>
          <w:szCs w:val="24"/>
        </w:rPr>
      </w:pPr>
      <w:r w:rsidRPr="00485320">
        <w:rPr>
          <w:rFonts w:asciiTheme="majorHAnsi" w:hAnsiTheme="majorHAnsi"/>
          <w:color w:val="000000" w:themeColor="text1"/>
          <w:szCs w:val="24"/>
        </w:rPr>
        <w:t>The purpose of this document is to identify and describe configuration management (CM) process implementing in the project LIB</w:t>
      </w:r>
    </w:p>
    <w:p w:rsidR="00FC3D52" w:rsidRPr="00485320" w:rsidRDefault="00FC3D52" w:rsidP="00485320">
      <w:pPr>
        <w:pStyle w:val="Heading4"/>
      </w:pPr>
      <w:bookmarkStart w:id="218" w:name="_Toc315810574"/>
      <w:r w:rsidRPr="00485320">
        <w:t>Role &amp; Responsibility</w:t>
      </w:r>
      <w:bookmarkEnd w:id="218"/>
    </w:p>
    <w:p w:rsidR="00FC3D52" w:rsidRPr="00485320" w:rsidRDefault="00FC3D52" w:rsidP="00DB7A6B">
      <w:pPr>
        <w:ind w:left="720" w:firstLine="720"/>
        <w:rPr>
          <w:rFonts w:asciiTheme="majorHAnsi" w:hAnsiTheme="majorHAnsi"/>
          <w:color w:val="000000" w:themeColor="text1"/>
          <w:szCs w:val="24"/>
        </w:rPr>
      </w:pPr>
      <w:r w:rsidRPr="00485320">
        <w:rPr>
          <w:rFonts w:asciiTheme="majorHAnsi" w:hAnsiTheme="majorHAnsi"/>
          <w:color w:val="000000" w:themeColor="text1"/>
          <w:szCs w:val="24"/>
        </w:rPr>
        <w:t xml:space="preserve">Refer to Project Organization section in </w:t>
      </w:r>
      <w:r w:rsidRPr="00485320">
        <w:rPr>
          <w:rFonts w:asciiTheme="majorHAnsi" w:hAnsiTheme="majorHAnsi"/>
          <w:color w:val="000000" w:themeColor="text1"/>
          <w:szCs w:val="24"/>
          <w:u w:val="single"/>
        </w:rPr>
        <w:t>Project Plan</w:t>
      </w:r>
    </w:p>
    <w:p w:rsidR="00FC3D52" w:rsidRPr="00485320" w:rsidRDefault="00485320" w:rsidP="00B84A90">
      <w:pPr>
        <w:pStyle w:val="Heading3"/>
      </w:pPr>
      <w:bookmarkStart w:id="219" w:name="_Toc315810576"/>
      <w:bookmarkStart w:id="220" w:name="_Toc322381801"/>
      <w:bookmarkStart w:id="221" w:name="_Toc322381986"/>
      <w:bookmarkStart w:id="222" w:name="_Toc322382661"/>
      <w:bookmarkStart w:id="223" w:name="_Toc322579285"/>
      <w:bookmarkStart w:id="224" w:name="_Toc450625505"/>
      <w:bookmarkStart w:id="225" w:name="_Toc450625576"/>
      <w:bookmarkStart w:id="226" w:name="_Toc455805989"/>
      <w:bookmarkStart w:id="227" w:name="_Toc139336490"/>
      <w:r w:rsidRPr="00485320">
        <w:t>Configuration</w:t>
      </w:r>
      <w:r w:rsidR="00FC3D52" w:rsidRPr="00485320">
        <w:t xml:space="preserve"> management Process</w:t>
      </w:r>
      <w:bookmarkEnd w:id="219"/>
      <w:bookmarkEnd w:id="220"/>
      <w:bookmarkEnd w:id="221"/>
      <w:bookmarkEnd w:id="222"/>
      <w:bookmarkEnd w:id="223"/>
    </w:p>
    <w:p w:rsidR="00FC3D52" w:rsidRPr="00485320" w:rsidRDefault="00FC3D52" w:rsidP="00485320">
      <w:pPr>
        <w:pStyle w:val="Heading4"/>
      </w:pPr>
      <w:bookmarkStart w:id="228" w:name="_Toc315810577"/>
      <w:bookmarkEnd w:id="224"/>
      <w:bookmarkEnd w:id="225"/>
      <w:bookmarkEnd w:id="226"/>
      <w:bookmarkEnd w:id="227"/>
      <w:r w:rsidRPr="00485320">
        <w:t>CI Identification &amp; Naming convention</w:t>
      </w:r>
      <w:bookmarkEnd w:id="228"/>
    </w:p>
    <w:p w:rsidR="00FC3D52" w:rsidRPr="00485320" w:rsidRDefault="00FC3D52" w:rsidP="006D4FC8">
      <w:pPr>
        <w:rPr>
          <w:rFonts w:asciiTheme="majorHAnsi" w:hAnsiTheme="majorHAnsi"/>
          <w:color w:val="000000" w:themeColor="text1"/>
          <w:szCs w:val="24"/>
        </w:rPr>
      </w:pPr>
      <w:r w:rsidRPr="00485320">
        <w:rPr>
          <w:rFonts w:asciiTheme="majorHAnsi" w:hAnsiTheme="majorHAnsi"/>
          <w:color w:val="000000" w:themeColor="text1"/>
          <w:szCs w:val="24"/>
        </w:rPr>
        <w:t xml:space="preserve">Refer to sheet CI Identification in CM Report </w:t>
      </w:r>
    </w:p>
    <w:p w:rsidR="00FC3D52" w:rsidRPr="00485320" w:rsidRDefault="00FC3D52" w:rsidP="00485320">
      <w:pPr>
        <w:pStyle w:val="Heading4"/>
      </w:pPr>
      <w:bookmarkStart w:id="229" w:name="_Toc315810578"/>
      <w:r w:rsidRPr="00485320">
        <w:t>Movement of CIs through their storage</w:t>
      </w:r>
      <w:bookmarkEnd w:id="229"/>
    </w:p>
    <w:p w:rsidR="00FC3D52" w:rsidRPr="00485320" w:rsidRDefault="00FC3D52" w:rsidP="006D4FC8">
      <w:pPr>
        <w:pStyle w:val="HelpText"/>
        <w:rPr>
          <w:rFonts w:asciiTheme="majorHAnsi" w:hAnsiTheme="majorHAnsi"/>
          <w:color w:val="000000" w:themeColor="text1"/>
          <w:sz w:val="24"/>
          <w:szCs w:val="24"/>
        </w:rPr>
      </w:pPr>
    </w:p>
    <w:p w:rsidR="00FC3D52" w:rsidRPr="00485320" w:rsidRDefault="00FC3D52" w:rsidP="00485320">
      <w:pPr>
        <w:pStyle w:val="Heading5"/>
      </w:pPr>
      <w:r w:rsidRPr="00485320">
        <w:lastRenderedPageBreak/>
        <w:t>For Document</w:t>
      </w:r>
    </w:p>
    <w:p w:rsidR="00FC3D52" w:rsidRPr="00485320" w:rsidRDefault="00E432E6" w:rsidP="00F15328">
      <w:pPr>
        <w:jc w:val="center"/>
        <w:rPr>
          <w:rFonts w:asciiTheme="majorHAnsi" w:hAnsiTheme="majorHAnsi"/>
          <w:color w:val="000000" w:themeColor="text1"/>
          <w:szCs w:val="24"/>
        </w:rPr>
      </w:pPr>
      <w:r>
        <w:rPr>
          <w:rFonts w:asciiTheme="majorHAnsi" w:hAnsiTheme="majorHAnsi"/>
          <w:color w:val="000000" w:themeColor="text1"/>
          <w:szCs w:val="24"/>
        </w:rPr>
        <w:pict>
          <v:shape id="_x0000_i1028" type="#_x0000_t75" style="width:397.25pt;height:211.05pt">
            <v:imagedata r:id="rId25" o:title=""/>
          </v:shape>
        </w:pict>
      </w:r>
    </w:p>
    <w:p w:rsidR="00FC3D52" w:rsidRPr="00485320" w:rsidRDefault="00FC3D52" w:rsidP="00485320">
      <w:pPr>
        <w:pStyle w:val="Heading5"/>
      </w:pPr>
      <w:r w:rsidRPr="00485320">
        <w:t xml:space="preserve">For Source code:  </w:t>
      </w:r>
    </w:p>
    <w:p w:rsidR="00FC3D52" w:rsidRPr="00485320" w:rsidRDefault="00FC3D52" w:rsidP="006D4FC8">
      <w:pPr>
        <w:rPr>
          <w:rFonts w:asciiTheme="majorHAnsi" w:hAnsiTheme="majorHAnsi"/>
          <w:color w:val="000000" w:themeColor="text1"/>
          <w:szCs w:val="24"/>
        </w:rPr>
      </w:pPr>
    </w:p>
    <w:p w:rsidR="00FC3D52" w:rsidRPr="00485320" w:rsidRDefault="00E432E6" w:rsidP="00F15328">
      <w:pPr>
        <w:jc w:val="center"/>
        <w:rPr>
          <w:rFonts w:asciiTheme="majorHAnsi" w:hAnsiTheme="majorHAnsi"/>
          <w:color w:val="000000" w:themeColor="text1"/>
          <w:szCs w:val="24"/>
        </w:rPr>
      </w:pPr>
      <w:r>
        <w:rPr>
          <w:rFonts w:asciiTheme="majorHAnsi" w:hAnsiTheme="majorHAnsi"/>
          <w:color w:val="000000" w:themeColor="text1"/>
          <w:szCs w:val="24"/>
        </w:rPr>
        <w:pict>
          <v:shape id="_x0000_i1029" type="#_x0000_t75" style="width:382.35pt;height:245.8pt">
            <v:imagedata r:id="rId26" o:title=""/>
          </v:shape>
        </w:pict>
      </w:r>
    </w:p>
    <w:p w:rsidR="00FC3D52" w:rsidRPr="00485320" w:rsidRDefault="00FC3D52" w:rsidP="00485320">
      <w:pPr>
        <w:pStyle w:val="Heading4"/>
      </w:pPr>
      <w:bookmarkStart w:id="230" w:name="_Toc315810579"/>
      <w:r w:rsidRPr="00485320">
        <w:t>Directory structure &amp; Access right</w:t>
      </w:r>
      <w:bookmarkEnd w:id="230"/>
    </w:p>
    <w:p w:rsidR="00FC3D52" w:rsidRPr="00485320" w:rsidRDefault="00FC3D52" w:rsidP="00485320">
      <w:pPr>
        <w:pStyle w:val="Heading5"/>
      </w:pPr>
      <w:r w:rsidRPr="00485320">
        <w:t>Promotion Areas</w:t>
      </w:r>
    </w:p>
    <w:p w:rsidR="00FC3D52" w:rsidRDefault="00FC3D52" w:rsidP="006D4FC8">
      <w:pPr>
        <w:pStyle w:val="HelpText"/>
        <w:rPr>
          <w:rFonts w:asciiTheme="majorHAnsi" w:hAnsiTheme="majorHAnsi"/>
          <w:color w:val="000000" w:themeColor="text1"/>
          <w:sz w:val="24"/>
          <w:szCs w:val="24"/>
        </w:rPr>
      </w:pPr>
    </w:p>
    <w:p w:rsidR="00B67982" w:rsidRDefault="00B67982" w:rsidP="006D4FC8">
      <w:pPr>
        <w:pStyle w:val="HelpText"/>
        <w:rPr>
          <w:rFonts w:asciiTheme="majorHAnsi" w:hAnsiTheme="majorHAnsi"/>
          <w:color w:val="000000" w:themeColor="text1"/>
          <w:sz w:val="24"/>
          <w:szCs w:val="24"/>
        </w:rPr>
      </w:pPr>
    </w:p>
    <w:p w:rsidR="00B67982" w:rsidRPr="00485320" w:rsidRDefault="00B67982" w:rsidP="006D4FC8">
      <w:pPr>
        <w:pStyle w:val="HelpText"/>
        <w:rPr>
          <w:rFonts w:asciiTheme="majorHAnsi" w:hAnsiTheme="majorHAnsi"/>
          <w:color w:val="000000" w:themeColor="text1"/>
          <w:sz w:val="24"/>
          <w:szCs w:val="24"/>
        </w:rPr>
      </w:pPr>
    </w:p>
    <w:tbl>
      <w:tblPr>
        <w:tblW w:w="9180" w:type="dxa"/>
        <w:tblInd w:w="37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1170"/>
        <w:gridCol w:w="8010"/>
      </w:tblGrid>
      <w:tr w:rsidR="00FC3D52" w:rsidRPr="00485320">
        <w:trPr>
          <w:trHeight w:val="502"/>
          <w:tblHeader/>
        </w:trPr>
        <w:tc>
          <w:tcPr>
            <w:tcW w:w="1170" w:type="dxa"/>
            <w:vMerge w:val="restart"/>
            <w:shd w:val="clear" w:color="auto" w:fill="C0C0C0"/>
          </w:tcPr>
          <w:p w:rsidR="00FC3D52" w:rsidRPr="00485320" w:rsidRDefault="00FC3D52" w:rsidP="00FC453D">
            <w:pPr>
              <w:pStyle w:val="Bangheader"/>
              <w:rPr>
                <w:sz w:val="24"/>
                <w:szCs w:val="24"/>
              </w:rPr>
            </w:pPr>
            <w:r w:rsidRPr="00485320">
              <w:rPr>
                <w:sz w:val="24"/>
                <w:szCs w:val="24"/>
              </w:rPr>
              <w:lastRenderedPageBreak/>
              <w:t>Area</w:t>
            </w:r>
          </w:p>
        </w:tc>
        <w:tc>
          <w:tcPr>
            <w:tcW w:w="8010" w:type="dxa"/>
            <w:vMerge w:val="restart"/>
            <w:shd w:val="clear" w:color="auto" w:fill="C0C0C0"/>
          </w:tcPr>
          <w:p w:rsidR="00FC3D52" w:rsidRPr="00485320" w:rsidRDefault="00FC3D52" w:rsidP="00FC453D">
            <w:pPr>
              <w:pStyle w:val="Bangheader"/>
              <w:rPr>
                <w:sz w:val="24"/>
                <w:szCs w:val="24"/>
              </w:rPr>
            </w:pPr>
            <w:r w:rsidRPr="00485320">
              <w:rPr>
                <w:sz w:val="24"/>
                <w:szCs w:val="24"/>
              </w:rPr>
              <w:t>Purpose</w:t>
            </w:r>
          </w:p>
        </w:tc>
      </w:tr>
      <w:tr w:rsidR="00FC3D52" w:rsidRPr="00485320">
        <w:trPr>
          <w:trHeight w:val="582"/>
          <w:tblHeader/>
        </w:trPr>
        <w:tc>
          <w:tcPr>
            <w:tcW w:w="1170" w:type="dxa"/>
            <w:vMerge/>
            <w:shd w:val="clear" w:color="auto" w:fill="C0C0C0"/>
          </w:tcPr>
          <w:p w:rsidR="00FC3D52" w:rsidRPr="00485320" w:rsidRDefault="00FC3D52" w:rsidP="00FC453D">
            <w:pPr>
              <w:pStyle w:val="Bangheader"/>
              <w:rPr>
                <w:sz w:val="24"/>
                <w:szCs w:val="24"/>
              </w:rPr>
            </w:pPr>
          </w:p>
        </w:tc>
        <w:tc>
          <w:tcPr>
            <w:tcW w:w="8010" w:type="dxa"/>
            <w:vMerge/>
            <w:shd w:val="clear" w:color="auto" w:fill="C0C0C0"/>
          </w:tcPr>
          <w:p w:rsidR="00FC3D52" w:rsidRPr="00485320" w:rsidRDefault="00FC3D52" w:rsidP="00FC453D">
            <w:pPr>
              <w:pStyle w:val="Bangheader"/>
              <w:rPr>
                <w:sz w:val="24"/>
                <w:szCs w:val="24"/>
              </w:rPr>
            </w:pPr>
          </w:p>
        </w:tc>
      </w:tr>
      <w:tr w:rsidR="00FC3D52" w:rsidRPr="00485320">
        <w:tc>
          <w:tcPr>
            <w:tcW w:w="117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Develop Area</w:t>
            </w:r>
          </w:p>
        </w:tc>
        <w:tc>
          <w:tcPr>
            <w:tcW w:w="801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Area for different users to store his/her owned items</w:t>
            </w:r>
          </w:p>
        </w:tc>
      </w:tr>
      <w:tr w:rsidR="00FC3D52" w:rsidRPr="00485320">
        <w:tc>
          <w:tcPr>
            <w:tcW w:w="117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 xml:space="preserve">Review Area  </w:t>
            </w:r>
          </w:p>
        </w:tc>
        <w:tc>
          <w:tcPr>
            <w:tcW w:w="801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 xml:space="preserve">To store items that is ready for review. </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Reviewer get to be-reviewed items from this area</w:t>
            </w:r>
          </w:p>
        </w:tc>
      </w:tr>
      <w:tr w:rsidR="00FC3D52" w:rsidRPr="00485320">
        <w:tc>
          <w:tcPr>
            <w:tcW w:w="117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Test Area</w:t>
            </w:r>
          </w:p>
        </w:tc>
        <w:tc>
          <w:tcPr>
            <w:tcW w:w="801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 xml:space="preserve">Just applicable for Source items. </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To store items passed Unit Test and Code Review</w:t>
            </w:r>
          </w:p>
        </w:tc>
      </w:tr>
      <w:tr w:rsidR="00FC3D52" w:rsidRPr="00485320">
        <w:tc>
          <w:tcPr>
            <w:tcW w:w="117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Release Area</w:t>
            </w:r>
          </w:p>
        </w:tc>
        <w:tc>
          <w:tcPr>
            <w:tcW w:w="801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To store the items ready for release and all  released versions of items</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Users get the most recent items for their usage from this area</w:t>
            </w:r>
          </w:p>
        </w:tc>
      </w:tr>
      <w:tr w:rsidR="00FC3D52" w:rsidRPr="00485320">
        <w:tc>
          <w:tcPr>
            <w:tcW w:w="117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Archive Area</w:t>
            </w:r>
          </w:p>
        </w:tc>
        <w:tc>
          <w:tcPr>
            <w:tcW w:w="8010"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To archive all released versions of each CI</w:t>
            </w:r>
          </w:p>
        </w:tc>
      </w:tr>
    </w:tbl>
    <w:p w:rsidR="00FC3D52" w:rsidRPr="00485320" w:rsidRDefault="00FC3D52" w:rsidP="00485320">
      <w:pPr>
        <w:pStyle w:val="Heading5"/>
      </w:pPr>
      <w:r w:rsidRPr="00485320">
        <w:t>Directory structure</w:t>
      </w:r>
    </w:p>
    <w:p w:rsidR="00FC3D52" w:rsidRPr="00485320" w:rsidRDefault="00FC3D52" w:rsidP="006D4FC8">
      <w:pPr>
        <w:pStyle w:val="HelpText"/>
        <w:rPr>
          <w:rFonts w:asciiTheme="majorHAnsi" w:hAnsiTheme="majorHAnsi"/>
          <w:color w:val="000000" w:themeColor="text1"/>
          <w:sz w:val="24"/>
          <w:szCs w:val="24"/>
        </w:rPr>
      </w:pPr>
    </w:p>
    <w:tbl>
      <w:tblPr>
        <w:tblW w:w="9180" w:type="dxa"/>
        <w:tblInd w:w="37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900"/>
        <w:gridCol w:w="1800"/>
        <w:gridCol w:w="3330"/>
        <w:gridCol w:w="1350"/>
        <w:gridCol w:w="1800"/>
      </w:tblGrid>
      <w:tr w:rsidR="00FC3D52" w:rsidRPr="00485320">
        <w:trPr>
          <w:trHeight w:val="467"/>
          <w:tblHeader/>
        </w:trPr>
        <w:tc>
          <w:tcPr>
            <w:tcW w:w="900" w:type="dxa"/>
            <w:shd w:val="clear" w:color="auto" w:fill="C0C0C0"/>
          </w:tcPr>
          <w:p w:rsidR="00FC3D52" w:rsidRPr="00485320" w:rsidRDefault="00FC3D52" w:rsidP="00FC453D">
            <w:pPr>
              <w:pStyle w:val="Bangheader"/>
              <w:rPr>
                <w:sz w:val="24"/>
                <w:szCs w:val="24"/>
              </w:rPr>
            </w:pPr>
            <w:r w:rsidRPr="00485320">
              <w:rPr>
                <w:sz w:val="24"/>
                <w:szCs w:val="24"/>
              </w:rPr>
              <w:t>Main Folder</w:t>
            </w:r>
          </w:p>
        </w:tc>
        <w:tc>
          <w:tcPr>
            <w:tcW w:w="1800" w:type="dxa"/>
            <w:shd w:val="clear" w:color="auto" w:fill="C0C0C0"/>
          </w:tcPr>
          <w:p w:rsidR="00FC3D52" w:rsidRPr="00485320" w:rsidRDefault="00FC3D52" w:rsidP="00FC453D">
            <w:pPr>
              <w:pStyle w:val="Bangheader"/>
              <w:rPr>
                <w:sz w:val="24"/>
                <w:szCs w:val="24"/>
              </w:rPr>
            </w:pPr>
            <w:r w:rsidRPr="00485320">
              <w:rPr>
                <w:sz w:val="24"/>
                <w:szCs w:val="24"/>
              </w:rPr>
              <w:t>Sub Folder</w:t>
            </w:r>
          </w:p>
        </w:tc>
        <w:tc>
          <w:tcPr>
            <w:tcW w:w="3330" w:type="dxa"/>
            <w:shd w:val="clear" w:color="auto" w:fill="C0C0C0"/>
          </w:tcPr>
          <w:p w:rsidR="00FC3D52" w:rsidRPr="00485320" w:rsidRDefault="00FC3D52" w:rsidP="00FC453D">
            <w:pPr>
              <w:pStyle w:val="Bangheader"/>
              <w:rPr>
                <w:sz w:val="24"/>
                <w:szCs w:val="24"/>
              </w:rPr>
            </w:pPr>
            <w:r w:rsidRPr="00485320">
              <w:rPr>
                <w:sz w:val="24"/>
                <w:szCs w:val="24"/>
              </w:rPr>
              <w:t>Purpose</w:t>
            </w:r>
          </w:p>
        </w:tc>
        <w:tc>
          <w:tcPr>
            <w:tcW w:w="1350" w:type="dxa"/>
            <w:shd w:val="clear" w:color="auto" w:fill="C0C0C0"/>
          </w:tcPr>
          <w:p w:rsidR="00FC3D52" w:rsidRPr="00485320" w:rsidRDefault="00FC3D52" w:rsidP="00FC453D">
            <w:pPr>
              <w:pStyle w:val="Bangheader"/>
              <w:rPr>
                <w:sz w:val="24"/>
                <w:szCs w:val="24"/>
              </w:rPr>
            </w:pPr>
            <w:r w:rsidRPr="00485320">
              <w:rPr>
                <w:sz w:val="24"/>
                <w:szCs w:val="24"/>
              </w:rPr>
              <w:t>Map to Area</w:t>
            </w:r>
          </w:p>
        </w:tc>
        <w:tc>
          <w:tcPr>
            <w:tcW w:w="1800" w:type="dxa"/>
            <w:shd w:val="clear" w:color="auto" w:fill="C0C0C0"/>
          </w:tcPr>
          <w:p w:rsidR="00FC3D52" w:rsidRPr="00485320" w:rsidRDefault="00FC3D52" w:rsidP="00FC453D">
            <w:pPr>
              <w:pStyle w:val="Bangheader"/>
              <w:rPr>
                <w:sz w:val="24"/>
                <w:szCs w:val="24"/>
              </w:rPr>
            </w:pPr>
            <w:r w:rsidRPr="00485320">
              <w:rPr>
                <w:sz w:val="24"/>
                <w:szCs w:val="24"/>
              </w:rPr>
              <w:t>Access right</w:t>
            </w:r>
          </w:p>
        </w:tc>
      </w:tr>
      <w:tr w:rsidR="00FC3D52" w:rsidRPr="00485320">
        <w:trPr>
          <w:tblHeader/>
        </w:trPr>
        <w:tc>
          <w:tcPr>
            <w:tcW w:w="9180" w:type="dxa"/>
            <w:gridSpan w:val="5"/>
            <w:shd w:val="clear" w:color="auto" w:fill="E6E6E6"/>
          </w:tcPr>
          <w:p w:rsidR="00FC3D52" w:rsidRPr="00485320" w:rsidRDefault="00FC3D52" w:rsidP="006D4FC8">
            <w:pPr>
              <w:pStyle w:val="bang0"/>
              <w:rPr>
                <w:rFonts w:asciiTheme="majorHAnsi" w:hAnsiTheme="majorHAnsi"/>
                <w:b/>
                <w:bCs/>
                <w:color w:val="000000" w:themeColor="text1"/>
                <w:sz w:val="24"/>
                <w:szCs w:val="24"/>
              </w:rPr>
            </w:pPr>
            <w:r w:rsidRPr="00485320">
              <w:rPr>
                <w:rFonts w:asciiTheme="majorHAnsi" w:hAnsiTheme="majorHAnsi"/>
                <w:b/>
                <w:bCs/>
                <w:color w:val="000000" w:themeColor="text1"/>
                <w:sz w:val="24"/>
                <w:szCs w:val="24"/>
              </w:rPr>
              <w:t xml:space="preserve">Project Directory : </w:t>
            </w:r>
            <w:hyperlink r:id="rId27" w:history="1">
              <w:r w:rsidRPr="00485320">
                <w:rPr>
                  <w:rStyle w:val="Hyperlink"/>
                  <w:rFonts w:asciiTheme="majorHAnsi" w:hAnsiTheme="majorHAnsi"/>
                  <w:color w:val="000000" w:themeColor="text1"/>
                  <w:sz w:val="24"/>
                  <w:szCs w:val="24"/>
                </w:rPr>
                <w:t>https://se0425-capstone-project-lib.googlecode.com/svn/trunk/</w:t>
              </w:r>
            </w:hyperlink>
          </w:p>
        </w:tc>
      </w:tr>
      <w:tr w:rsidR="00FC3D52" w:rsidRPr="00485320">
        <w:tc>
          <w:tcPr>
            <w:tcW w:w="900" w:type="dxa"/>
            <w:vMerge w:val="restart"/>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WIP</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Deliverables</w:t>
            </w: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 xml:space="preserve">Store all CIs that are delivered to customer, be possible to add date to folder name </w:t>
            </w:r>
          </w:p>
        </w:tc>
        <w:tc>
          <w:tcPr>
            <w:tcW w:w="135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Release</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PM, CC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Modify: None</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Read: All</w:t>
            </w:r>
          </w:p>
        </w:tc>
      </w:tr>
      <w:tr w:rsidR="00FC3D52" w:rsidRPr="00485320">
        <w:tc>
          <w:tcPr>
            <w:tcW w:w="900" w:type="dxa"/>
            <w:vMerge/>
          </w:tcPr>
          <w:p w:rsidR="00FC3D52" w:rsidRPr="00485320" w:rsidRDefault="00FC3D52" w:rsidP="006D4FC8">
            <w:pPr>
              <w:pStyle w:val="bang0"/>
              <w:rPr>
                <w:rFonts w:asciiTheme="majorHAnsi" w:hAnsiTheme="majorHAnsi"/>
                <w:color w:val="000000" w:themeColor="text1"/>
                <w:sz w:val="24"/>
                <w:szCs w:val="24"/>
              </w:rPr>
            </w:pP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Documents</w:t>
            </w: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Documents of Requiements, Design, Test, …</w:t>
            </w:r>
          </w:p>
        </w:tc>
        <w:tc>
          <w:tcPr>
            <w:tcW w:w="135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Release + Review</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PM, CC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 xml:space="preserve">Modify: PIC </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Read: All</w:t>
            </w:r>
          </w:p>
        </w:tc>
      </w:tr>
      <w:tr w:rsidR="00FC3D52" w:rsidRPr="00485320">
        <w:tc>
          <w:tcPr>
            <w:tcW w:w="900" w:type="dxa"/>
            <w:vMerge/>
          </w:tcPr>
          <w:p w:rsidR="00FC3D52" w:rsidRPr="00485320" w:rsidRDefault="00FC3D52" w:rsidP="006D4FC8">
            <w:pPr>
              <w:pStyle w:val="bang0"/>
              <w:rPr>
                <w:rFonts w:asciiTheme="majorHAnsi" w:hAnsiTheme="majorHAnsi"/>
                <w:color w:val="000000" w:themeColor="text1"/>
                <w:sz w:val="24"/>
                <w:szCs w:val="24"/>
              </w:rPr>
            </w:pP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Meeting minutes</w:t>
            </w: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Store project meeting minutes, including meeting minutes with customer</w:t>
            </w:r>
          </w:p>
        </w:tc>
        <w:tc>
          <w:tcPr>
            <w:tcW w:w="135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NA</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PM, CC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Modify: All</w:t>
            </w:r>
          </w:p>
        </w:tc>
      </w:tr>
      <w:tr w:rsidR="00FC3D52" w:rsidRPr="00485320">
        <w:tc>
          <w:tcPr>
            <w:tcW w:w="900" w:type="dxa"/>
            <w:vMerge/>
          </w:tcPr>
          <w:p w:rsidR="00FC3D52" w:rsidRPr="00485320" w:rsidRDefault="00FC3D52" w:rsidP="006D4FC8">
            <w:pPr>
              <w:pStyle w:val="bang0"/>
              <w:rPr>
                <w:rFonts w:asciiTheme="majorHAnsi" w:hAnsiTheme="majorHAnsi"/>
                <w:color w:val="000000" w:themeColor="text1"/>
                <w:sz w:val="24"/>
                <w:szCs w:val="24"/>
              </w:rPr>
            </w:pP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Plan</w:t>
            </w: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Store Proposal, Estimation, Project Plans, Project schedule, Task list</w:t>
            </w:r>
          </w:p>
        </w:tc>
        <w:tc>
          <w:tcPr>
            <w:tcW w:w="135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Review + Release</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PM, CC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Modify: PTL</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Read: All</w:t>
            </w:r>
          </w:p>
        </w:tc>
      </w:tr>
      <w:tr w:rsidR="00FC3D52" w:rsidRPr="00485320">
        <w:tc>
          <w:tcPr>
            <w:tcW w:w="900" w:type="dxa"/>
            <w:vMerge/>
          </w:tcPr>
          <w:p w:rsidR="00FC3D52" w:rsidRPr="00485320" w:rsidRDefault="00FC3D52" w:rsidP="006D4FC8">
            <w:pPr>
              <w:pStyle w:val="bang0"/>
              <w:rPr>
                <w:rFonts w:asciiTheme="majorHAnsi" w:hAnsiTheme="majorHAnsi"/>
                <w:color w:val="000000" w:themeColor="text1"/>
                <w:sz w:val="24"/>
                <w:szCs w:val="24"/>
              </w:rPr>
            </w:pP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Report</w:t>
            </w: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Store Project Reports: Weekly , Milestone, Post-mortem, Acceptance note, other Event-driven reports</w:t>
            </w:r>
          </w:p>
        </w:tc>
        <w:tc>
          <w:tcPr>
            <w:tcW w:w="135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NA</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PM, CC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Modify: PTL</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Read: All</w:t>
            </w:r>
          </w:p>
        </w:tc>
      </w:tr>
      <w:tr w:rsidR="00FC3D52" w:rsidRPr="00485320">
        <w:tc>
          <w:tcPr>
            <w:tcW w:w="900" w:type="dxa"/>
            <w:vMerge/>
          </w:tcPr>
          <w:p w:rsidR="00FC3D52" w:rsidRPr="00485320" w:rsidRDefault="00FC3D52" w:rsidP="006D4FC8">
            <w:pPr>
              <w:pStyle w:val="bang0"/>
              <w:rPr>
                <w:rFonts w:asciiTheme="majorHAnsi" w:hAnsiTheme="majorHAnsi"/>
                <w:color w:val="000000" w:themeColor="text1"/>
                <w:sz w:val="24"/>
                <w:szCs w:val="24"/>
              </w:rPr>
            </w:pP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Record</w:t>
            </w: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Store project records, divided into</w:t>
            </w:r>
          </w:p>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Review: include Review, Test and  Inspection records</w:t>
            </w:r>
          </w:p>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Change request</w:t>
            </w:r>
          </w:p>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Acceptance</w:t>
            </w:r>
          </w:p>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Mails</w:t>
            </w:r>
          </w:p>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w:t>
            </w:r>
          </w:p>
        </w:tc>
        <w:tc>
          <w:tcPr>
            <w:tcW w:w="135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NA</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PM, CC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Modify: All</w:t>
            </w:r>
          </w:p>
        </w:tc>
      </w:tr>
      <w:tr w:rsidR="00FC3D52" w:rsidRPr="00485320">
        <w:tc>
          <w:tcPr>
            <w:tcW w:w="900" w:type="dxa"/>
            <w:vMerge/>
          </w:tcPr>
          <w:p w:rsidR="00FC3D52" w:rsidRPr="00485320" w:rsidRDefault="00FC3D52" w:rsidP="006D4FC8">
            <w:pPr>
              <w:pStyle w:val="bang0"/>
              <w:rPr>
                <w:rFonts w:asciiTheme="majorHAnsi" w:hAnsiTheme="majorHAnsi"/>
                <w:color w:val="000000" w:themeColor="text1"/>
                <w:sz w:val="24"/>
                <w:szCs w:val="24"/>
              </w:rPr>
            </w:pP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Source</w:t>
            </w: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Store VSS file of Source code</w:t>
            </w:r>
          </w:p>
        </w:tc>
        <w:tc>
          <w:tcPr>
            <w:tcW w:w="135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Archive</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Refer to VSS directory</w:t>
            </w:r>
          </w:p>
        </w:tc>
      </w:tr>
      <w:tr w:rsidR="00FC3D52" w:rsidRPr="00485320">
        <w:tc>
          <w:tcPr>
            <w:tcW w:w="900" w:type="dxa"/>
            <w:vMerge/>
          </w:tcPr>
          <w:p w:rsidR="00FC3D52" w:rsidRPr="00485320" w:rsidRDefault="00FC3D52" w:rsidP="006D4FC8">
            <w:pPr>
              <w:pStyle w:val="bang0"/>
              <w:rPr>
                <w:rFonts w:asciiTheme="majorHAnsi" w:hAnsiTheme="majorHAnsi"/>
                <w:color w:val="000000" w:themeColor="text1"/>
                <w:sz w:val="24"/>
                <w:szCs w:val="24"/>
              </w:rPr>
            </w:pP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User</w:t>
            </w: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rPr>
              <w:t>User’s working area, store user’s owned items</w:t>
            </w:r>
          </w:p>
        </w:tc>
        <w:tc>
          <w:tcPr>
            <w:tcW w:w="135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Develop</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PM, CC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Modify: User</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Read: All</w:t>
            </w:r>
          </w:p>
        </w:tc>
      </w:tr>
      <w:tr w:rsidR="00FC3D52" w:rsidRPr="00485320">
        <w:tc>
          <w:tcPr>
            <w:tcW w:w="900" w:type="dxa"/>
            <w:vMerge w:val="restart"/>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Reference</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Customer supplied</w:t>
            </w: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proofErr w:type="gramStart"/>
            <w:r w:rsidRPr="00485320">
              <w:rPr>
                <w:rFonts w:asciiTheme="majorHAnsi" w:hAnsiTheme="majorHAnsi"/>
                <w:color w:val="000000" w:themeColor="text1"/>
                <w:sz w:val="24"/>
                <w:szCs w:val="24"/>
              </w:rPr>
              <w:t>store</w:t>
            </w:r>
            <w:proofErr w:type="gramEnd"/>
            <w:r w:rsidRPr="00485320">
              <w:rPr>
                <w:rFonts w:asciiTheme="majorHAnsi" w:hAnsiTheme="majorHAnsi"/>
                <w:color w:val="000000" w:themeColor="text1"/>
                <w:sz w:val="24"/>
                <w:szCs w:val="24"/>
              </w:rPr>
              <w:t xml:space="preserve"> Documents and Other materials/data supplied by customer or those support software development and production operation in the project…</w:t>
            </w:r>
          </w:p>
        </w:tc>
        <w:tc>
          <w:tcPr>
            <w:tcW w:w="135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Release</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PM, CC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Modify: PIC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Read: All</w:t>
            </w:r>
          </w:p>
        </w:tc>
      </w:tr>
      <w:tr w:rsidR="00FC3D52" w:rsidRPr="00485320">
        <w:tc>
          <w:tcPr>
            <w:tcW w:w="900" w:type="dxa"/>
            <w:vMerge/>
          </w:tcPr>
          <w:p w:rsidR="00FC3D52" w:rsidRPr="00485320" w:rsidRDefault="00FC3D52" w:rsidP="006D4FC8">
            <w:pPr>
              <w:pStyle w:val="bang0"/>
              <w:rPr>
                <w:rFonts w:asciiTheme="majorHAnsi" w:hAnsiTheme="majorHAnsi"/>
                <w:color w:val="000000" w:themeColor="text1"/>
                <w:sz w:val="24"/>
                <w:szCs w:val="24"/>
              </w:rPr>
            </w:pP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Process Template</w:t>
            </w:r>
          </w:p>
        </w:tc>
        <w:tc>
          <w:tcPr>
            <w:tcW w:w="333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Store Guidelines/Standards/Forms/Templates/Checklist specified for the project usage</w:t>
            </w:r>
          </w:p>
        </w:tc>
        <w:tc>
          <w:tcPr>
            <w:tcW w:w="135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Release</w:t>
            </w:r>
          </w:p>
        </w:tc>
        <w:tc>
          <w:tcPr>
            <w:tcW w:w="1800" w:type="dxa"/>
          </w:tcPr>
          <w:p w:rsidR="00FC3D52" w:rsidRPr="00485320" w:rsidRDefault="00FC3D52" w:rsidP="006D4FC8">
            <w:pPr>
              <w:pStyle w:val="bang0"/>
              <w:rPr>
                <w:rFonts w:asciiTheme="majorHAnsi" w:hAnsiTheme="majorHAnsi"/>
                <w:color w:val="000000" w:themeColor="text1"/>
                <w:sz w:val="24"/>
                <w:szCs w:val="24"/>
              </w:rPr>
            </w:pPr>
          </w:p>
        </w:tc>
      </w:tr>
      <w:tr w:rsidR="00FC3D52" w:rsidRPr="00485320">
        <w:tc>
          <w:tcPr>
            <w:tcW w:w="9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Audit</w:t>
            </w:r>
          </w:p>
        </w:tc>
        <w:tc>
          <w:tcPr>
            <w:tcW w:w="1800" w:type="dxa"/>
          </w:tcPr>
          <w:p w:rsidR="00FC3D52" w:rsidRPr="00485320" w:rsidRDefault="00FC3D52" w:rsidP="006D4FC8">
            <w:pPr>
              <w:pStyle w:val="bang0"/>
              <w:rPr>
                <w:rFonts w:asciiTheme="majorHAnsi" w:hAnsiTheme="majorHAnsi"/>
                <w:color w:val="000000" w:themeColor="text1"/>
                <w:sz w:val="24"/>
                <w:szCs w:val="24"/>
              </w:rPr>
            </w:pPr>
          </w:p>
        </w:tc>
        <w:tc>
          <w:tcPr>
            <w:tcW w:w="3330" w:type="dxa"/>
          </w:tcPr>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Store QA work products</w:t>
            </w:r>
          </w:p>
          <w:p w:rsidR="00FC3D52" w:rsidRPr="00485320" w:rsidRDefault="00FC3D52" w:rsidP="006D4FC8">
            <w:pPr>
              <w:pStyle w:val="bang0"/>
              <w:rPr>
                <w:rFonts w:asciiTheme="majorHAnsi" w:hAnsiTheme="majorHAnsi"/>
                <w:color w:val="000000" w:themeColor="text1"/>
                <w:sz w:val="24"/>
                <w:szCs w:val="24"/>
                <w:lang w:val="da-DK"/>
              </w:rPr>
            </w:pPr>
            <w:r w:rsidRPr="00485320">
              <w:rPr>
                <w:rFonts w:asciiTheme="majorHAnsi" w:hAnsiTheme="majorHAnsi"/>
                <w:color w:val="000000" w:themeColor="text1"/>
                <w:sz w:val="24"/>
                <w:szCs w:val="24"/>
                <w:lang w:val="da-DK"/>
              </w:rPr>
              <w:t>Process review</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lang w:val="da-DK"/>
              </w:rPr>
              <w:t>Final inspection</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lang w:val="da-DK"/>
              </w:rPr>
              <w:t>Work product review</w:t>
            </w:r>
          </w:p>
        </w:tc>
        <w:tc>
          <w:tcPr>
            <w:tcW w:w="135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NA</w:t>
            </w:r>
          </w:p>
        </w:tc>
        <w:tc>
          <w:tcPr>
            <w:tcW w:w="1800"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right: Project QAs</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Read right: All</w:t>
            </w:r>
          </w:p>
        </w:tc>
      </w:tr>
      <w:tr w:rsidR="00FC3D52" w:rsidRPr="00485320">
        <w:tc>
          <w:tcPr>
            <w:tcW w:w="900" w:type="dxa"/>
            <w:tcBorders>
              <w:bottom w:val="dotted" w:sz="4" w:space="0" w:color="808080"/>
            </w:tcBorders>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Archive</w:t>
            </w:r>
          </w:p>
        </w:tc>
        <w:tc>
          <w:tcPr>
            <w:tcW w:w="1800" w:type="dxa"/>
            <w:tcBorders>
              <w:bottom w:val="dotted" w:sz="4" w:space="0" w:color="808080"/>
            </w:tcBorders>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Baseline Name</w:t>
            </w:r>
          </w:p>
        </w:tc>
        <w:tc>
          <w:tcPr>
            <w:tcW w:w="3330" w:type="dxa"/>
            <w:tcBorders>
              <w:bottom w:val="dotted" w:sz="4" w:space="0" w:color="808080"/>
            </w:tcBorders>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To  released versions of CIs at baselines</w:t>
            </w:r>
          </w:p>
        </w:tc>
        <w:tc>
          <w:tcPr>
            <w:tcW w:w="1350" w:type="dxa"/>
            <w:tcBorders>
              <w:bottom w:val="dotted" w:sz="4" w:space="0" w:color="808080"/>
            </w:tcBorders>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Archive</w:t>
            </w:r>
          </w:p>
        </w:tc>
        <w:tc>
          <w:tcPr>
            <w:tcW w:w="1800" w:type="dxa"/>
            <w:tcBorders>
              <w:bottom w:val="dotted" w:sz="4" w:space="0" w:color="808080"/>
            </w:tcBorders>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PM, CC</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Read: All</w:t>
            </w:r>
          </w:p>
        </w:tc>
      </w:tr>
      <w:tr w:rsidR="00FC3D52" w:rsidRPr="00485320">
        <w:tc>
          <w:tcPr>
            <w:tcW w:w="9180" w:type="dxa"/>
            <w:gridSpan w:val="5"/>
            <w:shd w:val="clear" w:color="auto" w:fill="E6E6E6"/>
          </w:tcPr>
          <w:p w:rsidR="00FC3D52" w:rsidRPr="00485320" w:rsidRDefault="00FC3D52" w:rsidP="006D4FC8">
            <w:pPr>
              <w:pStyle w:val="bang0"/>
              <w:rPr>
                <w:rFonts w:asciiTheme="majorHAnsi" w:hAnsiTheme="majorHAnsi"/>
                <w:b/>
                <w:bCs/>
                <w:color w:val="000000" w:themeColor="text1"/>
                <w:sz w:val="24"/>
                <w:szCs w:val="24"/>
              </w:rPr>
            </w:pPr>
            <w:r w:rsidRPr="00485320">
              <w:rPr>
                <w:rFonts w:asciiTheme="majorHAnsi" w:hAnsiTheme="majorHAnsi"/>
                <w:b/>
                <w:bCs/>
                <w:color w:val="000000" w:themeColor="text1"/>
                <w:sz w:val="24"/>
                <w:szCs w:val="24"/>
              </w:rPr>
              <w:t xml:space="preserve">VSS Directory: </w:t>
            </w:r>
            <w:r w:rsidRPr="00485320">
              <w:rPr>
                <w:rStyle w:val="Hyperlink"/>
                <w:rFonts w:asciiTheme="majorHAnsi" w:hAnsiTheme="majorHAnsi"/>
                <w:color w:val="000000" w:themeColor="text1"/>
                <w:sz w:val="24"/>
                <w:szCs w:val="24"/>
              </w:rPr>
              <w:t>N/A</w:t>
            </w:r>
          </w:p>
        </w:tc>
      </w:tr>
      <w:tr w:rsidR="00FC3D52" w:rsidRPr="00485320" w:rsidTr="006D4FC8">
        <w:trPr>
          <w:trHeight w:val="70"/>
        </w:trPr>
        <w:tc>
          <w:tcPr>
            <w:tcW w:w="9180" w:type="dxa"/>
            <w:gridSpan w:val="5"/>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N/A</w:t>
            </w:r>
          </w:p>
        </w:tc>
      </w:tr>
    </w:tbl>
    <w:p w:rsidR="00FC3D52" w:rsidRPr="00485320" w:rsidRDefault="00FC3D52" w:rsidP="00485320">
      <w:pPr>
        <w:pStyle w:val="Heading6"/>
      </w:pPr>
      <w:r w:rsidRPr="00485320">
        <w:lastRenderedPageBreak/>
        <w:t xml:space="preserve">For </w:t>
      </w:r>
      <w:r w:rsidR="00DB7A6B" w:rsidRPr="00485320">
        <w:t>physically</w:t>
      </w:r>
      <w:r w:rsidRPr="00485320">
        <w:t xml:space="preserve"> stored items</w:t>
      </w:r>
    </w:p>
    <w:tbl>
      <w:tblPr>
        <w:tblW w:w="8944" w:type="dxa"/>
        <w:tblInd w:w="37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2340"/>
        <w:gridCol w:w="1980"/>
        <w:gridCol w:w="1620"/>
        <w:gridCol w:w="3004"/>
      </w:tblGrid>
      <w:tr w:rsidR="00FC3D52" w:rsidRPr="00485320" w:rsidTr="00FC3FAF">
        <w:tc>
          <w:tcPr>
            <w:tcW w:w="2340" w:type="dxa"/>
            <w:shd w:val="clear" w:color="auto" w:fill="E6E6E6"/>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Items</w:t>
            </w:r>
          </w:p>
        </w:tc>
        <w:tc>
          <w:tcPr>
            <w:tcW w:w="1980" w:type="dxa"/>
            <w:shd w:val="clear" w:color="auto" w:fill="E6E6E6"/>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Location</w:t>
            </w:r>
          </w:p>
        </w:tc>
        <w:tc>
          <w:tcPr>
            <w:tcW w:w="1620" w:type="dxa"/>
            <w:shd w:val="clear" w:color="auto" w:fill="E6E6E6"/>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Person in charge</w:t>
            </w:r>
          </w:p>
        </w:tc>
        <w:tc>
          <w:tcPr>
            <w:tcW w:w="3004" w:type="dxa"/>
            <w:shd w:val="clear" w:color="auto" w:fill="E6E6E6"/>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Usage rule</w:t>
            </w:r>
          </w:p>
        </w:tc>
      </w:tr>
      <w:tr w:rsidR="00FC3D52" w:rsidRPr="00485320" w:rsidTr="00FC3FAF">
        <w:tc>
          <w:tcPr>
            <w:tcW w:w="8944" w:type="dxa"/>
            <w:gridSpan w:val="4"/>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N/A</w:t>
            </w:r>
          </w:p>
        </w:tc>
      </w:tr>
    </w:tbl>
    <w:p w:rsidR="00FC3D52" w:rsidRPr="00485320" w:rsidRDefault="00FC3D52" w:rsidP="00485320">
      <w:pPr>
        <w:pStyle w:val="Heading6"/>
      </w:pPr>
      <w:r w:rsidRPr="00485320">
        <w:t>Access right control</w:t>
      </w:r>
    </w:p>
    <w:p w:rsidR="00FC3D52" w:rsidRPr="00485320" w:rsidRDefault="00FC3D52" w:rsidP="006D4FC8">
      <w:pPr>
        <w:pStyle w:val="StyleJustified"/>
        <w:rPr>
          <w:rFonts w:asciiTheme="majorHAnsi" w:hAnsiTheme="majorHAnsi"/>
          <w:color w:val="000000" w:themeColor="text1"/>
          <w:sz w:val="24"/>
          <w:szCs w:val="24"/>
        </w:rPr>
      </w:pPr>
      <w:r w:rsidRPr="00485320">
        <w:rPr>
          <w:rFonts w:asciiTheme="majorHAnsi" w:hAnsiTheme="majorHAnsi"/>
          <w:color w:val="000000" w:themeColor="text1"/>
          <w:sz w:val="24"/>
          <w:szCs w:val="24"/>
        </w:rPr>
        <w:t xml:space="preserve">Access right of non-project team members (ex: auditor, external reviewer, etc) must be get permission of PM and granted in the pre-defined duration, then revoked at expiry date by CC. As soon as a member is out of the project, his or her access right is revoked also.   </w:t>
      </w:r>
    </w:p>
    <w:p w:rsidR="00FC3D52" w:rsidRPr="00485320" w:rsidRDefault="00FC3D52" w:rsidP="006D4FC8">
      <w:pPr>
        <w:pStyle w:val="StyleJustified"/>
        <w:rPr>
          <w:rFonts w:asciiTheme="majorHAnsi" w:hAnsiTheme="majorHAnsi"/>
          <w:color w:val="000000" w:themeColor="text1"/>
          <w:sz w:val="24"/>
          <w:szCs w:val="24"/>
        </w:rPr>
      </w:pPr>
      <w:r w:rsidRPr="00485320">
        <w:rPr>
          <w:rFonts w:asciiTheme="majorHAnsi" w:hAnsiTheme="majorHAnsi"/>
          <w:color w:val="000000" w:themeColor="text1"/>
          <w:sz w:val="24"/>
          <w:szCs w:val="24"/>
        </w:rPr>
        <w:t xml:space="preserve">The access right is reviewed frequently and updated by CC at &lt;baseline point and project closure time&gt;. </w:t>
      </w:r>
    </w:p>
    <w:p w:rsidR="00FC3D52" w:rsidRPr="00485320" w:rsidRDefault="00FC3D52" w:rsidP="006D4FC8">
      <w:pPr>
        <w:pStyle w:val="StyleJustified"/>
        <w:rPr>
          <w:rFonts w:asciiTheme="majorHAnsi" w:hAnsiTheme="majorHAnsi"/>
          <w:color w:val="000000" w:themeColor="text1"/>
          <w:sz w:val="24"/>
          <w:szCs w:val="24"/>
        </w:rPr>
      </w:pPr>
      <w:r w:rsidRPr="00485320">
        <w:rPr>
          <w:rFonts w:asciiTheme="majorHAnsi" w:hAnsiTheme="majorHAnsi"/>
          <w:color w:val="000000" w:themeColor="text1"/>
          <w:sz w:val="24"/>
          <w:szCs w:val="24"/>
        </w:rPr>
        <w:t>After project asset is approved by QA at project closure time, PM informs to IT Department to revoke the access right of all project team members. If some one has a request for data reference, audit, etc, he or she must get the approval of authorized person, normally Group Leader or Division Leader, and then send the request to IT Department. IT Department is responsible for implementing such kind of requests.</w:t>
      </w:r>
    </w:p>
    <w:p w:rsidR="00FC3D52" w:rsidRPr="00485320" w:rsidRDefault="00FC3D52" w:rsidP="00485320">
      <w:pPr>
        <w:pStyle w:val="Heading4"/>
      </w:pPr>
      <w:bookmarkStart w:id="231" w:name="_Toc315810580"/>
      <w:r w:rsidRPr="00485320">
        <w:t>Version numbering rule</w:t>
      </w:r>
      <w:bookmarkEnd w:id="231"/>
    </w:p>
    <w:p w:rsidR="00FC3D52" w:rsidRPr="00485320" w:rsidRDefault="00FC3D52" w:rsidP="009F0450">
      <w:pPr>
        <w:pStyle w:val="Heading5"/>
      </w:pPr>
      <w:r w:rsidRPr="00485320">
        <w:t xml:space="preserve">For Documents: </w:t>
      </w:r>
    </w:p>
    <w:p w:rsidR="00FC3D52" w:rsidRPr="00485320" w:rsidRDefault="00FC3D52" w:rsidP="006D4FC8">
      <w:pPr>
        <w:rPr>
          <w:rFonts w:asciiTheme="majorHAnsi" w:hAnsiTheme="majorHAnsi"/>
          <w:color w:val="000000" w:themeColor="text1"/>
          <w:szCs w:val="24"/>
        </w:rPr>
      </w:pPr>
      <w:r w:rsidRPr="00485320">
        <w:rPr>
          <w:rFonts w:asciiTheme="majorHAnsi" w:hAnsiTheme="majorHAnsi"/>
          <w:color w:val="000000" w:themeColor="text1"/>
          <w:szCs w:val="24"/>
        </w:rPr>
        <w:t>The version level is maintained as numbered identifier with two components</w:t>
      </w:r>
    </w:p>
    <w:p w:rsidR="00FC3D52" w:rsidRPr="00485320" w:rsidRDefault="00E432E6" w:rsidP="006D4FC8">
      <w:pPr>
        <w:rPr>
          <w:rFonts w:asciiTheme="majorHAnsi" w:hAnsiTheme="majorHAnsi"/>
          <w:color w:val="000000" w:themeColor="text1"/>
          <w:szCs w:val="24"/>
        </w:rPr>
      </w:pPr>
      <w:r>
        <w:rPr>
          <w:rFonts w:asciiTheme="majorHAnsi" w:hAnsiTheme="majorHAnsi"/>
          <w:noProof/>
          <w:color w:val="000000" w:themeColor="text1"/>
          <w:szCs w:val="24"/>
        </w:rPr>
        <w:pict>
          <v:group id="_x0000_s1027" style="position:absolute;margin-left:149.25pt;margin-top:-.1pt;width:133.5pt;height:47.5pt;z-index:251660288" coordorigin="4425,7199" coordsize="2670,950">
            <v:rect id="_x0000_s1028" style="position:absolute;left:5295;top:7729;width:885;height:420" stroked="f">
              <v:textbox style="mso-next-textbox:#_x0000_s1028" inset="5.85pt,.7pt,5.85pt,.7pt">
                <w:txbxContent>
                  <w:p w:rsidR="00E432E6" w:rsidRPr="00281DAB" w:rsidRDefault="00E432E6" w:rsidP="006D4FC8">
                    <w:pPr>
                      <w:pStyle w:val="Table"/>
                    </w:pPr>
                    <w:r w:rsidRPr="00281DAB">
                      <w:t>1.1</w:t>
                    </w:r>
                  </w:p>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txbxContent>
              </v:textbox>
            </v:rect>
            <v:line id="_x0000_s1029" style="position:absolute;flip:y" from="5895,7559" to="6090,7754" strokecolor="gray"/>
            <v:rect id="_x0000_s1030" style="position:absolute;left:6000;top:7199;width:1095;height:360" stroked="f">
              <v:textbox style="mso-next-textbox:#_x0000_s1030" inset="5.85pt,.7pt,5.85pt,.7pt">
                <w:txbxContent>
                  <w:p w:rsidR="00E432E6" w:rsidRPr="00281DAB" w:rsidRDefault="00E432E6" w:rsidP="006D4FC8">
                    <w:r w:rsidRPr="00281DAB">
                      <w:t>Revision</w:t>
                    </w:r>
                  </w:p>
                </w:txbxContent>
              </v:textbox>
            </v:rect>
            <v:rect id="_x0000_s1031" style="position:absolute;left:4425;top:7199;width:1095;height:360" stroked="f">
              <v:textbox style="mso-next-textbox:#_x0000_s1031" inset="5.85pt,.7pt,5.85pt,.7pt">
                <w:txbxContent>
                  <w:p w:rsidR="00E432E6" w:rsidRPr="00281DAB" w:rsidRDefault="00E432E6" w:rsidP="006D4FC8">
                    <w:r w:rsidRPr="00281DAB">
                      <w:t>Version</w:t>
                    </w:r>
                  </w:p>
                </w:txbxContent>
              </v:textbox>
            </v:rect>
            <v:line id="_x0000_s1032" style="position:absolute" from="5385,7567" to="5565,7747" strokecolor="gray"/>
          </v:group>
        </w:pict>
      </w:r>
      <w:r w:rsidR="00FC3D52" w:rsidRPr="00485320">
        <w:rPr>
          <w:rFonts w:asciiTheme="majorHAnsi" w:hAnsiTheme="majorHAnsi"/>
          <w:color w:val="000000" w:themeColor="text1"/>
          <w:szCs w:val="24"/>
        </w:rPr>
        <w:t xml:space="preserve"> </w:t>
      </w:r>
    </w:p>
    <w:p w:rsidR="00FC3D52" w:rsidRPr="00485320" w:rsidRDefault="00FC3D52" w:rsidP="006D4FC8">
      <w:pPr>
        <w:rPr>
          <w:rFonts w:asciiTheme="majorHAnsi" w:hAnsiTheme="majorHAnsi"/>
          <w:color w:val="000000" w:themeColor="text1"/>
          <w:szCs w:val="24"/>
        </w:rPr>
      </w:pPr>
    </w:p>
    <w:p w:rsidR="00FC3D52" w:rsidRPr="00485320" w:rsidRDefault="00FC3D52" w:rsidP="006D4FC8">
      <w:pPr>
        <w:rPr>
          <w:rFonts w:asciiTheme="majorHAnsi" w:hAnsiTheme="majorHAnsi"/>
          <w:color w:val="000000" w:themeColor="text1"/>
          <w:szCs w:val="24"/>
        </w:rPr>
      </w:pPr>
    </w:p>
    <w:p w:rsidR="00FC3D52" w:rsidRPr="00485320" w:rsidRDefault="00FC3D52" w:rsidP="006D4FC8">
      <w:pPr>
        <w:rPr>
          <w:rFonts w:asciiTheme="majorHAnsi" w:hAnsiTheme="majorHAnsi"/>
          <w:color w:val="000000" w:themeColor="text1"/>
          <w:szCs w:val="24"/>
        </w:rPr>
      </w:pPr>
      <w:r w:rsidRPr="00485320">
        <w:rPr>
          <w:rFonts w:asciiTheme="majorHAnsi" w:hAnsiTheme="majorHAnsi"/>
          <w:color w:val="000000" w:themeColor="text1"/>
          <w:szCs w:val="24"/>
        </w:rPr>
        <w:t xml:space="preserve">The original version will be numbered 0.1. Subsequent revisions will be numbered 0.2, 0.3. The release version will be 1.0. </w:t>
      </w:r>
    </w:p>
    <w:p w:rsidR="00FC3D52" w:rsidRPr="00485320" w:rsidRDefault="00FC3D52" w:rsidP="006D4FC8">
      <w:pPr>
        <w:rPr>
          <w:rFonts w:asciiTheme="majorHAnsi" w:hAnsiTheme="majorHAnsi"/>
          <w:color w:val="000000" w:themeColor="text1"/>
          <w:szCs w:val="24"/>
        </w:rPr>
      </w:pPr>
      <w:proofErr w:type="gramStart"/>
      <w:r w:rsidRPr="00485320">
        <w:rPr>
          <w:rFonts w:asciiTheme="majorHAnsi" w:hAnsiTheme="majorHAnsi"/>
          <w:b/>
          <w:color w:val="000000" w:themeColor="text1"/>
          <w:szCs w:val="24"/>
        </w:rPr>
        <w:t>Version number</w:t>
      </w:r>
      <w:r w:rsidRPr="00485320">
        <w:rPr>
          <w:rFonts w:asciiTheme="majorHAnsi" w:hAnsiTheme="majorHAnsi"/>
          <w:color w:val="000000" w:themeColor="text1"/>
          <w:szCs w:val="24"/>
        </w:rPr>
        <w:t>, which appears to the left of the decimal.</w:t>
      </w:r>
      <w:proofErr w:type="gramEnd"/>
      <w:r w:rsidRPr="00485320">
        <w:rPr>
          <w:rFonts w:asciiTheme="majorHAnsi" w:hAnsiTheme="majorHAnsi"/>
          <w:color w:val="000000" w:themeColor="text1"/>
          <w:szCs w:val="24"/>
        </w:rPr>
        <w:t xml:space="preserve"> It changes only when the core architecture of the item changes. For example: when an item is completely overhauled, with substantial internal changes, the version 1.0 would become version 2.0 </w:t>
      </w:r>
    </w:p>
    <w:p w:rsidR="00FC3D52" w:rsidRPr="00485320" w:rsidRDefault="00FC3D52" w:rsidP="006D4FC8">
      <w:pPr>
        <w:rPr>
          <w:rFonts w:asciiTheme="majorHAnsi" w:hAnsiTheme="majorHAnsi"/>
          <w:color w:val="000000" w:themeColor="text1"/>
          <w:szCs w:val="24"/>
        </w:rPr>
      </w:pPr>
      <w:proofErr w:type="gramStart"/>
      <w:r w:rsidRPr="00485320">
        <w:rPr>
          <w:rFonts w:asciiTheme="majorHAnsi" w:hAnsiTheme="majorHAnsi"/>
          <w:b/>
          <w:color w:val="000000" w:themeColor="text1"/>
          <w:szCs w:val="24"/>
        </w:rPr>
        <w:t>Revision number</w:t>
      </w:r>
      <w:r w:rsidRPr="00485320">
        <w:rPr>
          <w:rFonts w:asciiTheme="majorHAnsi" w:hAnsiTheme="majorHAnsi"/>
          <w:color w:val="000000" w:themeColor="text1"/>
          <w:szCs w:val="24"/>
        </w:rPr>
        <w:t>, which appears to the right of the decimal.</w:t>
      </w:r>
      <w:proofErr w:type="gramEnd"/>
      <w:r w:rsidRPr="00485320">
        <w:rPr>
          <w:rFonts w:asciiTheme="majorHAnsi" w:hAnsiTheme="majorHAnsi"/>
          <w:color w:val="000000" w:themeColor="text1"/>
          <w:szCs w:val="24"/>
        </w:rPr>
        <w:t xml:space="preserve"> It changes when existing content is changed, but the overall structure and flow of the item remains the same. The normal sequence of revision is 1.1, 1.2 and so on.</w:t>
      </w:r>
    </w:p>
    <w:p w:rsidR="00FC3D52" w:rsidRPr="00485320" w:rsidRDefault="00FC3D52" w:rsidP="009F0450">
      <w:pPr>
        <w:pStyle w:val="Heading5"/>
      </w:pPr>
      <w:r w:rsidRPr="00485320">
        <w:lastRenderedPageBreak/>
        <w:t xml:space="preserve">For Software Source Files: </w:t>
      </w:r>
    </w:p>
    <w:p w:rsidR="00FC3D52" w:rsidRPr="00485320" w:rsidRDefault="00FC3D52" w:rsidP="006D4FC8">
      <w:pPr>
        <w:rPr>
          <w:rFonts w:asciiTheme="majorHAnsi" w:hAnsiTheme="majorHAnsi"/>
          <w:color w:val="000000" w:themeColor="text1"/>
          <w:szCs w:val="24"/>
        </w:rPr>
      </w:pPr>
      <w:r w:rsidRPr="00485320">
        <w:rPr>
          <w:rFonts w:asciiTheme="majorHAnsi" w:hAnsiTheme="majorHAnsi"/>
          <w:color w:val="000000" w:themeColor="text1"/>
          <w:szCs w:val="24"/>
        </w:rPr>
        <w:t>Software executables and support files are generally identified by name and version number, such as “Main DB v1.1.a”. The scratch edition will be 1.0. The version numbering scheme consists of three components:</w:t>
      </w:r>
    </w:p>
    <w:p w:rsidR="00FC3D52" w:rsidRPr="00485320" w:rsidRDefault="00E432E6" w:rsidP="006D4FC8">
      <w:pPr>
        <w:rPr>
          <w:rFonts w:asciiTheme="majorHAnsi" w:hAnsiTheme="majorHAnsi"/>
          <w:color w:val="000000" w:themeColor="text1"/>
          <w:szCs w:val="24"/>
          <w:lang w:val="da-DK"/>
        </w:rPr>
      </w:pPr>
      <w:r>
        <w:rPr>
          <w:rFonts w:asciiTheme="majorHAnsi" w:hAnsiTheme="majorHAnsi"/>
          <w:noProof/>
          <w:color w:val="000000" w:themeColor="text1"/>
          <w:szCs w:val="24"/>
        </w:rPr>
        <w:pict>
          <v:group id="_x0000_s1033" style="position:absolute;margin-left:148.5pt;margin-top:10.4pt;width:177.75pt;height:60.35pt;z-index:251661312" coordorigin="4650,12389" coordsize="3555,950">
            <v:rect id="_x0000_s1034" style="position:absolute;left:5520;top:12919;width:885;height:420" stroked="f">
              <v:textbox style="mso-next-textbox:#_x0000_s1034" inset="5.85pt,.7pt,5.85pt,.7pt">
                <w:txbxContent>
                  <w:p w:rsidR="00E432E6" w:rsidRPr="00281DAB" w:rsidRDefault="00E432E6" w:rsidP="006D4FC8">
                    <w:pPr>
                      <w:pStyle w:val="Table"/>
                    </w:pPr>
                    <w:r w:rsidRPr="00281DAB">
                      <w:t>1.1</w:t>
                    </w:r>
                    <w:r>
                      <w:t>a</w:t>
                    </w:r>
                  </w:p>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txbxContent>
              </v:textbox>
            </v:rect>
            <v:line id="_x0000_s1035" style="position:absolute;flip:y" from="6075,12749" to="6315,13049" strokecolor="gray"/>
            <v:rect id="_x0000_s1036" style="position:absolute;left:6060;top:12389;width:1095;height:360" stroked="f">
              <v:textbox style="mso-next-textbox:#_x0000_s1036" inset="5.85pt,.7pt,5.85pt,.7pt">
                <w:txbxContent>
                  <w:p w:rsidR="00E432E6" w:rsidRPr="00281DAB" w:rsidRDefault="00E432E6" w:rsidP="006D4FC8">
                    <w:r w:rsidRPr="00281DAB">
                      <w:t>Revision</w:t>
                    </w:r>
                  </w:p>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txbxContent>
              </v:textbox>
            </v:rect>
            <v:rect id="_x0000_s1037" style="position:absolute;left:4650;top:12389;width:1095;height:360" stroked="f">
              <v:textbox style="mso-next-textbox:#_x0000_s1037" inset="5.85pt,.7pt,5.85pt,.7pt">
                <w:txbxContent>
                  <w:p w:rsidR="00E432E6" w:rsidRPr="00281DAB" w:rsidRDefault="00E432E6" w:rsidP="006D4FC8">
                    <w:r w:rsidRPr="00281DAB">
                      <w:t>Version</w:t>
                    </w:r>
                  </w:p>
                  <w:p w:rsidR="00E432E6" w:rsidRDefault="00E432E6" w:rsidP="006D4FC8">
                    <w:pPr>
                      <w:pStyle w:val="BodyText"/>
                    </w:pPr>
                  </w:p>
                  <w:p w:rsidR="00E432E6" w:rsidRDefault="00E432E6" w:rsidP="006D4FC8">
                    <w:pPr>
                      <w:pStyle w:val="BodyText"/>
                    </w:pPr>
                  </w:p>
                  <w:p w:rsidR="00E432E6" w:rsidRDefault="00E432E6" w:rsidP="006D4FC8">
                    <w:pPr>
                      <w:pStyle w:val="BodyText"/>
                      <w:numPr>
                        <w:ins w:id="232" w:author="Le Thanh Son" w:date="2008-04-29T09:49:00Z"/>
                      </w:numPr>
                    </w:pPr>
                  </w:p>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Pr>
                      <w:pStyle w:val="BodyText"/>
                      <w:numPr>
                        <w:ins w:id="233" w:author="Le Thanh Son" w:date="2008-05-12T14:07:00Z"/>
                      </w:numPr>
                    </w:pPr>
                  </w:p>
                  <w:p w:rsidR="00E432E6" w:rsidRDefault="00E432E6" w:rsidP="006D4FC8">
                    <w:pPr>
                      <w:pStyle w:val="BodyText"/>
                      <w:numPr>
                        <w:ins w:id="234" w:author="Le Thanh Son" w:date="2008-05-12T14:07:00Z"/>
                      </w:numPr>
                    </w:pPr>
                  </w:p>
                  <w:p w:rsidR="00E432E6" w:rsidRDefault="00E432E6" w:rsidP="006D4FC8">
                    <w:pPr>
                      <w:pStyle w:val="BodyText"/>
                      <w:numPr>
                        <w:ins w:id="235" w:author="Le Thanh Son" w:date="2008-05-12T14:07:00Z"/>
                      </w:numPr>
                    </w:pPr>
                  </w:p>
                  <w:p w:rsidR="00E432E6" w:rsidRDefault="00E432E6" w:rsidP="006D4FC8">
                    <w:pPr>
                      <w:pStyle w:val="BodyText"/>
                      <w:numPr>
                        <w:ins w:id="236" w:author="Le Thanh Son" w:date="2008-05-12T14:07:00Z"/>
                      </w:numPr>
                    </w:pPr>
                  </w:p>
                  <w:p w:rsidR="00E432E6" w:rsidRDefault="00E432E6" w:rsidP="006D4FC8">
                    <w:pPr>
                      <w:pStyle w:val="BodyText"/>
                      <w:numPr>
                        <w:ins w:id="237" w:author="Le Thanh Son" w:date="2008-05-12T14:07:00Z"/>
                      </w:numPr>
                    </w:pPr>
                  </w:p>
                  <w:p w:rsidR="00E432E6" w:rsidRDefault="00E432E6" w:rsidP="006D4FC8">
                    <w:pPr>
                      <w:pStyle w:val="BodyText"/>
                      <w:numPr>
                        <w:ins w:id="238" w:author="Le Thanh Son" w:date="2008-05-12T14:07:00Z"/>
                      </w:numPr>
                    </w:pPr>
                  </w:p>
                  <w:p w:rsidR="00E432E6" w:rsidRDefault="00E432E6" w:rsidP="006D4FC8">
                    <w:pPr>
                      <w:pStyle w:val="BodyText"/>
                      <w:numPr>
                        <w:ins w:id="239" w:author="Le Thanh Son" w:date="2008-05-12T14:07:00Z"/>
                      </w:numPr>
                    </w:pPr>
                  </w:p>
                  <w:p w:rsidR="00E432E6" w:rsidRDefault="00E432E6" w:rsidP="006D4FC8">
                    <w:pPr>
                      <w:pStyle w:val="BodyText"/>
                      <w:numPr>
                        <w:ins w:id="240" w:author="Le Thanh Son" w:date="2008-05-12T14:07:00Z"/>
                      </w:numPr>
                    </w:pPr>
                  </w:p>
                </w:txbxContent>
              </v:textbox>
            </v:rect>
            <v:line id="_x0000_s1038" style="position:absolute" from="5430,12742" to="5745,13057" strokecolor="gray"/>
            <v:line id="_x0000_s1039" style="position:absolute;flip:y" from="6495,12748" to="7229,13117" strokecolor="gray"/>
            <v:rect id="_x0000_s1040" style="position:absolute;left:7110;top:12389;width:1095;height:360" stroked="f">
              <v:textbox style="mso-next-textbox:#_x0000_s1040" inset="5.85pt,.7pt,5.85pt,.7pt">
                <w:txbxContent>
                  <w:p w:rsidR="00E432E6" w:rsidRPr="00281DAB" w:rsidRDefault="00E432E6" w:rsidP="006D4FC8">
                    <w:r>
                      <w:t>Update</w:t>
                    </w:r>
                  </w:p>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 w:rsidR="00E432E6" w:rsidRDefault="00E432E6" w:rsidP="006D4FC8">
                    <w:pPr>
                      <w:rPr>
                        <w:lang w:val="en-IE"/>
                      </w:rPr>
                    </w:pPr>
                    <w:proofErr w:type="gramStart"/>
                    <w:r>
                      <w:rPr>
                        <w:lang w:val="en-IE"/>
                      </w:rPr>
                      <w:t>view</w:t>
                    </w:r>
                    <w:proofErr w:type="gramEnd"/>
                  </w:p>
                  <w:p w:rsidR="00E432E6" w:rsidRDefault="00E432E6" w:rsidP="006D4FC8">
                    <w:pPr>
                      <w:pStyle w:val="BodyText"/>
                    </w:pPr>
                  </w:p>
                  <w:p w:rsidR="00E432E6" w:rsidRDefault="00E432E6" w:rsidP="006D4FC8">
                    <w:pPr>
                      <w:pStyle w:val="BodyText"/>
                    </w:pPr>
                  </w:p>
                  <w:p w:rsidR="00E432E6" w:rsidRDefault="00E432E6" w:rsidP="006D4FC8">
                    <w:pPr>
                      <w:pStyle w:val="BodyText"/>
                    </w:pPr>
                  </w:p>
                  <w:p w:rsidR="00E432E6" w:rsidRDefault="00E432E6" w:rsidP="006D4FC8"/>
                  <w:p w:rsidR="00E432E6" w:rsidRDefault="00E432E6" w:rsidP="006D4FC8">
                    <w:pPr>
                      <w:pStyle w:val="BodyText"/>
                      <w:numPr>
                        <w:ins w:id="241" w:author="Le Thanh Son" w:date="2008-05-12T14:07:00Z"/>
                      </w:numPr>
                    </w:pPr>
                  </w:p>
                </w:txbxContent>
              </v:textbox>
            </v:rect>
          </v:group>
        </w:pict>
      </w:r>
    </w:p>
    <w:p w:rsidR="00FC3D52" w:rsidRPr="00485320" w:rsidRDefault="00FC3D52" w:rsidP="006D4FC8">
      <w:pPr>
        <w:rPr>
          <w:rFonts w:asciiTheme="majorHAnsi" w:hAnsiTheme="majorHAnsi"/>
          <w:color w:val="000000" w:themeColor="text1"/>
          <w:szCs w:val="24"/>
          <w:lang w:val="da-DK"/>
        </w:rPr>
      </w:pPr>
    </w:p>
    <w:p w:rsidR="00FC3D52" w:rsidRPr="00485320" w:rsidRDefault="00FC3D52" w:rsidP="006D4FC8">
      <w:pPr>
        <w:rPr>
          <w:rFonts w:asciiTheme="majorHAnsi" w:hAnsiTheme="majorHAnsi"/>
          <w:color w:val="000000" w:themeColor="text1"/>
          <w:szCs w:val="24"/>
          <w:lang w:val="da-DK"/>
        </w:rPr>
      </w:pPr>
    </w:p>
    <w:p w:rsidR="00FC3D52" w:rsidRPr="00485320" w:rsidRDefault="00FC3D52" w:rsidP="006D4FC8">
      <w:pPr>
        <w:rPr>
          <w:rFonts w:asciiTheme="majorHAnsi" w:hAnsiTheme="majorHAnsi"/>
          <w:color w:val="000000" w:themeColor="text1"/>
          <w:szCs w:val="24"/>
        </w:rPr>
      </w:pPr>
      <w:proofErr w:type="gramStart"/>
      <w:r w:rsidRPr="00485320">
        <w:rPr>
          <w:rFonts w:asciiTheme="majorHAnsi" w:hAnsiTheme="majorHAnsi"/>
          <w:b/>
          <w:color w:val="000000" w:themeColor="text1"/>
          <w:szCs w:val="24"/>
        </w:rPr>
        <w:t>Version number</w:t>
      </w:r>
      <w:r w:rsidRPr="00485320">
        <w:rPr>
          <w:rFonts w:asciiTheme="majorHAnsi" w:hAnsiTheme="majorHAnsi"/>
          <w:color w:val="000000" w:themeColor="text1"/>
          <w:szCs w:val="24"/>
        </w:rPr>
        <w:t>, which appears to the left of the decimal.</w:t>
      </w:r>
      <w:proofErr w:type="gramEnd"/>
      <w:r w:rsidRPr="00485320">
        <w:rPr>
          <w:rFonts w:asciiTheme="majorHAnsi" w:hAnsiTheme="majorHAnsi"/>
          <w:color w:val="000000" w:themeColor="text1"/>
          <w:szCs w:val="24"/>
        </w:rPr>
        <w:t xml:space="preserve"> It changes only when the core architecture of the software item changes, as when moving from one area of the development tool to another, when an application is completely overhauled, or the user interface changes fundamentally. In this case, version 1.1a would become version 2.0. </w:t>
      </w:r>
    </w:p>
    <w:p w:rsidR="00FC3D52" w:rsidRPr="00485320" w:rsidRDefault="00FC3D52" w:rsidP="006D4FC8">
      <w:pPr>
        <w:rPr>
          <w:rFonts w:asciiTheme="majorHAnsi" w:hAnsiTheme="majorHAnsi"/>
          <w:color w:val="000000" w:themeColor="text1"/>
          <w:szCs w:val="24"/>
        </w:rPr>
      </w:pPr>
      <w:proofErr w:type="gramStart"/>
      <w:r w:rsidRPr="00485320">
        <w:rPr>
          <w:rFonts w:asciiTheme="majorHAnsi" w:hAnsiTheme="majorHAnsi"/>
          <w:b/>
          <w:color w:val="000000" w:themeColor="text1"/>
          <w:szCs w:val="24"/>
        </w:rPr>
        <w:t>Revision number</w:t>
      </w:r>
      <w:r w:rsidRPr="00485320">
        <w:rPr>
          <w:rFonts w:asciiTheme="majorHAnsi" w:hAnsiTheme="majorHAnsi"/>
          <w:color w:val="000000" w:themeColor="text1"/>
          <w:szCs w:val="24"/>
        </w:rPr>
        <w:t>, which appears to the right of the decimal.</w:t>
      </w:r>
      <w:proofErr w:type="gramEnd"/>
      <w:r w:rsidRPr="00485320">
        <w:rPr>
          <w:rFonts w:asciiTheme="majorHAnsi" w:hAnsiTheme="majorHAnsi"/>
          <w:color w:val="000000" w:themeColor="text1"/>
          <w:szCs w:val="24"/>
        </w:rPr>
        <w:t xml:space="preserve"> It changes when new features, functionality or other content are added or significantly changed. In normal case, the core architecture or user interface have been extended or limited in some manner. The most common reason for changing the revision number is when adding a new module or other functionality to the software. The normal sequence of revision is 1.0, 1.1, and 1.2 and so on.</w:t>
      </w:r>
    </w:p>
    <w:p w:rsidR="00FC3D52" w:rsidRPr="00485320" w:rsidRDefault="00FC3D52" w:rsidP="006D4FC8">
      <w:pPr>
        <w:rPr>
          <w:rFonts w:asciiTheme="majorHAnsi" w:hAnsiTheme="majorHAnsi"/>
          <w:color w:val="000000" w:themeColor="text1"/>
          <w:szCs w:val="24"/>
          <w:lang w:val="da-DK"/>
        </w:rPr>
      </w:pPr>
      <w:r w:rsidRPr="00485320">
        <w:rPr>
          <w:rFonts w:asciiTheme="majorHAnsi" w:hAnsiTheme="majorHAnsi"/>
          <w:b/>
          <w:color w:val="000000" w:themeColor="text1"/>
          <w:szCs w:val="24"/>
        </w:rPr>
        <w:t>Update level</w:t>
      </w:r>
      <w:r w:rsidRPr="00485320">
        <w:rPr>
          <w:rFonts w:asciiTheme="majorHAnsi" w:hAnsiTheme="majorHAnsi"/>
          <w:color w:val="000000" w:themeColor="text1"/>
          <w:szCs w:val="24"/>
        </w:rPr>
        <w:t xml:space="preserve"> is appended or incremented when the only change to the software item is to correct one or more defects, without the addition of any new functionality. Version 1.1 would become v1.1a, v1.1b and so on. This updating is over ridden when a combination revision, involving bug fixes and new feature additions, is performed. In such a case, the software revision number is incremented and any update indicator is dropped, as in v1.1b to v1.2</w:t>
      </w:r>
    </w:p>
    <w:p w:rsidR="00FC3D52" w:rsidRPr="00485320" w:rsidRDefault="00FC3D52" w:rsidP="009F0450">
      <w:pPr>
        <w:pStyle w:val="Heading4"/>
      </w:pPr>
      <w:bookmarkStart w:id="242" w:name="_Toc315810581"/>
      <w:r w:rsidRPr="00485320">
        <w:t>Change control</w:t>
      </w:r>
      <w:bookmarkEnd w:id="242"/>
    </w:p>
    <w:p w:rsidR="00FC3D52" w:rsidRPr="00485320" w:rsidRDefault="00FC3D52" w:rsidP="006D4FC8">
      <w:pPr>
        <w:rPr>
          <w:rFonts w:asciiTheme="majorHAnsi" w:hAnsiTheme="majorHAnsi"/>
          <w:color w:val="000000" w:themeColor="text1"/>
          <w:szCs w:val="24"/>
        </w:rPr>
      </w:pPr>
      <w:r w:rsidRPr="00485320">
        <w:rPr>
          <w:rFonts w:asciiTheme="majorHAnsi" w:hAnsiTheme="majorHAnsi"/>
          <w:color w:val="000000" w:themeColor="text1"/>
          <w:szCs w:val="24"/>
        </w:rPr>
        <w:t xml:space="preserve">Refer to Requirement Change Management section in Project Plan and Change Control Report sheet in CM Report. </w:t>
      </w:r>
    </w:p>
    <w:p w:rsidR="00FC3D52" w:rsidRPr="00485320" w:rsidRDefault="00FC3D52" w:rsidP="009F0450">
      <w:pPr>
        <w:pStyle w:val="Heading4"/>
      </w:pPr>
      <w:bookmarkStart w:id="243" w:name="_Toc315810582"/>
      <w:r w:rsidRPr="00485320">
        <w:t>Baseline plan</w:t>
      </w:r>
      <w:bookmarkEnd w:id="243"/>
    </w:p>
    <w:p w:rsidR="00FC3D52" w:rsidRPr="00485320" w:rsidRDefault="00FC3D52" w:rsidP="006D4FC8">
      <w:pPr>
        <w:pStyle w:val="NormalIndent0"/>
        <w:rPr>
          <w:rFonts w:asciiTheme="majorHAnsi" w:hAnsiTheme="majorHAnsi"/>
          <w:color w:val="000000" w:themeColor="text1"/>
          <w:sz w:val="24"/>
          <w:szCs w:val="24"/>
        </w:rPr>
      </w:pPr>
    </w:p>
    <w:tbl>
      <w:tblPr>
        <w:tblW w:w="9073" w:type="dxa"/>
        <w:tblInd w:w="10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723"/>
        <w:gridCol w:w="3247"/>
        <w:gridCol w:w="3685"/>
        <w:gridCol w:w="1418"/>
      </w:tblGrid>
      <w:tr w:rsidR="00FC3D52" w:rsidRPr="00485320" w:rsidTr="00FC3FAF">
        <w:trPr>
          <w:tblHeader/>
        </w:trPr>
        <w:tc>
          <w:tcPr>
            <w:tcW w:w="723" w:type="dxa"/>
            <w:tcBorders>
              <w:bottom w:val="dotted" w:sz="2" w:space="0" w:color="808080"/>
            </w:tcBorders>
            <w:shd w:val="clear" w:color="auto" w:fill="C0C0C0"/>
            <w:vAlign w:val="center"/>
          </w:tcPr>
          <w:p w:rsidR="00FC3D52" w:rsidRPr="00485320" w:rsidRDefault="00FC3D52" w:rsidP="00FC453D">
            <w:pPr>
              <w:pStyle w:val="Bangheader"/>
              <w:rPr>
                <w:sz w:val="24"/>
                <w:szCs w:val="24"/>
              </w:rPr>
            </w:pPr>
            <w:r w:rsidRPr="00485320">
              <w:rPr>
                <w:sz w:val="24"/>
                <w:szCs w:val="24"/>
              </w:rPr>
              <w:t>No.</w:t>
            </w:r>
          </w:p>
        </w:tc>
        <w:tc>
          <w:tcPr>
            <w:tcW w:w="3247" w:type="dxa"/>
            <w:tcBorders>
              <w:bottom w:val="dotted" w:sz="2" w:space="0" w:color="808080"/>
            </w:tcBorders>
            <w:shd w:val="clear" w:color="auto" w:fill="C0C0C0"/>
            <w:vAlign w:val="center"/>
          </w:tcPr>
          <w:p w:rsidR="00FC3D52" w:rsidRPr="00485320" w:rsidRDefault="00FC3D52" w:rsidP="00FC453D">
            <w:pPr>
              <w:pStyle w:val="Bangheader"/>
              <w:rPr>
                <w:sz w:val="24"/>
                <w:szCs w:val="24"/>
              </w:rPr>
            </w:pPr>
            <w:r w:rsidRPr="00485320">
              <w:rPr>
                <w:sz w:val="24"/>
                <w:szCs w:val="24"/>
              </w:rPr>
              <w:t>Baseline Name</w:t>
            </w:r>
          </w:p>
        </w:tc>
        <w:tc>
          <w:tcPr>
            <w:tcW w:w="3685" w:type="dxa"/>
            <w:tcBorders>
              <w:bottom w:val="dotted" w:sz="2" w:space="0" w:color="808080"/>
            </w:tcBorders>
            <w:shd w:val="clear" w:color="auto" w:fill="C0C0C0"/>
            <w:vAlign w:val="center"/>
          </w:tcPr>
          <w:p w:rsidR="00FC3D52" w:rsidRPr="00485320" w:rsidRDefault="00FC3D52" w:rsidP="00FC453D">
            <w:pPr>
              <w:pStyle w:val="Bangheader"/>
              <w:rPr>
                <w:sz w:val="24"/>
                <w:szCs w:val="24"/>
              </w:rPr>
            </w:pPr>
            <w:r w:rsidRPr="00485320">
              <w:rPr>
                <w:sz w:val="24"/>
                <w:szCs w:val="24"/>
              </w:rPr>
              <w:t>When Baselined</w:t>
            </w:r>
          </w:p>
        </w:tc>
        <w:tc>
          <w:tcPr>
            <w:tcW w:w="1418" w:type="dxa"/>
            <w:tcBorders>
              <w:bottom w:val="dotted" w:sz="2" w:space="0" w:color="808080"/>
            </w:tcBorders>
            <w:shd w:val="clear" w:color="auto" w:fill="C0C0C0"/>
            <w:vAlign w:val="center"/>
          </w:tcPr>
          <w:p w:rsidR="00FC3D52" w:rsidRPr="00485320" w:rsidRDefault="00FC3D52" w:rsidP="00FC453D">
            <w:pPr>
              <w:pStyle w:val="Bangheader"/>
              <w:rPr>
                <w:sz w:val="24"/>
                <w:szCs w:val="24"/>
              </w:rPr>
            </w:pPr>
            <w:r w:rsidRPr="00485320">
              <w:rPr>
                <w:sz w:val="24"/>
                <w:szCs w:val="24"/>
              </w:rPr>
              <w:t>PIC</w:t>
            </w: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Project Plan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After finishing Introduction</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2</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Startup &amp; Construction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Within 4 days</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lastRenderedPageBreak/>
              <w:t>3</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Software Requirement Specification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After finishing Project plan</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4</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Startup &amp; Construction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Within 4 days</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5</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Software Design Description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After finishing Software Requirement Specification</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6</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Startup &amp; Construction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Within 4 days</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7</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Software Test Documentation</w:t>
            </w:r>
          </w:p>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Guide Implementation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After finishing Software Design Description</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8</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Unit Test Plan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Within 3 days</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9</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Coding</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Within 30 days from Unit Test Plan</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10</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Review Code</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Within 3 days from Coding</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11</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Fix bugs</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Within 11 days from Review Code</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12</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Perform Integration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Within 5 days from Fix bugs</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13</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System Test</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 xml:space="preserve">Within 5 days from </w:t>
            </w:r>
            <w:r w:rsidRPr="00485320">
              <w:rPr>
                <w:rFonts w:asciiTheme="majorHAnsi" w:hAnsiTheme="majorHAnsi"/>
                <w:color w:val="000000" w:themeColor="text1"/>
                <w:sz w:val="24"/>
                <w:szCs w:val="24"/>
              </w:rPr>
              <w:t>Perform Integration</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14</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Deployment</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After Software Test Documentation Guide Implementation</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15</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User manual</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Within 2 days</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16</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Release note</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Within 2 days from user manual</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17</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Review and Acceptant Test</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 xml:space="preserve">Within 4 days </w:t>
            </w:r>
            <w:r w:rsidRPr="00485320">
              <w:rPr>
                <w:rFonts w:asciiTheme="majorHAnsi" w:hAnsiTheme="majorHAnsi"/>
                <w:color w:val="000000" w:themeColor="text1"/>
                <w:sz w:val="24"/>
                <w:szCs w:val="24"/>
              </w:rPr>
              <w:t>Release note</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18</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Complete Construction and Transition Stage</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 xml:space="preserve">After finishing </w:t>
            </w:r>
            <w:r w:rsidRPr="00485320">
              <w:rPr>
                <w:rFonts w:asciiTheme="majorHAnsi" w:hAnsiTheme="majorHAnsi"/>
                <w:color w:val="000000" w:themeColor="text1"/>
                <w:sz w:val="24"/>
                <w:szCs w:val="24"/>
              </w:rPr>
              <w:t>Deployment</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r w:rsidR="00FC3D52" w:rsidRPr="00485320" w:rsidTr="00FC3FAF">
        <w:tc>
          <w:tcPr>
            <w:tcW w:w="723"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19</w:t>
            </w:r>
          </w:p>
        </w:tc>
        <w:tc>
          <w:tcPr>
            <w:tcW w:w="3247"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Survey Customer Satisfaction</w:t>
            </w:r>
          </w:p>
        </w:tc>
        <w:tc>
          <w:tcPr>
            <w:tcW w:w="3685" w:type="dxa"/>
            <w:vAlign w:val="center"/>
          </w:tcPr>
          <w:p w:rsidR="00FC3D52" w:rsidRPr="00485320" w:rsidRDefault="00FC3D52" w:rsidP="006D4FC8">
            <w:pPr>
              <w:pStyle w:val="bang0"/>
              <w:rPr>
                <w:rFonts w:asciiTheme="majorHAnsi" w:hAnsiTheme="majorHAnsi"/>
                <w:color w:val="000000" w:themeColor="text1"/>
                <w:sz w:val="24"/>
                <w:szCs w:val="24"/>
                <w:lang w:val="en-GB"/>
              </w:rPr>
            </w:pPr>
            <w:r w:rsidRPr="00485320">
              <w:rPr>
                <w:rFonts w:asciiTheme="majorHAnsi" w:hAnsiTheme="majorHAnsi"/>
                <w:color w:val="000000" w:themeColor="text1"/>
                <w:sz w:val="24"/>
                <w:szCs w:val="24"/>
                <w:lang w:val="en-GB"/>
              </w:rPr>
              <w:t>Within 1 day</w:t>
            </w:r>
          </w:p>
        </w:tc>
        <w:tc>
          <w:tcPr>
            <w:tcW w:w="1418" w:type="dxa"/>
            <w:vAlign w:val="center"/>
          </w:tcPr>
          <w:p w:rsidR="00FC3D52" w:rsidRPr="00485320" w:rsidRDefault="00FC3D52" w:rsidP="006D4FC8">
            <w:pPr>
              <w:pStyle w:val="bang0"/>
              <w:rPr>
                <w:rFonts w:asciiTheme="majorHAnsi" w:hAnsiTheme="majorHAnsi"/>
                <w:color w:val="000000" w:themeColor="text1"/>
                <w:sz w:val="24"/>
                <w:szCs w:val="24"/>
                <w:lang w:val="en-GB"/>
              </w:rPr>
            </w:pPr>
          </w:p>
        </w:tc>
      </w:tr>
    </w:tbl>
    <w:p w:rsidR="00FC3D52" w:rsidRDefault="00FC3D52" w:rsidP="009F0450">
      <w:pPr>
        <w:pStyle w:val="Heading4"/>
      </w:pPr>
      <w:bookmarkStart w:id="244" w:name="_Toc315810583"/>
      <w:r w:rsidRPr="00485320">
        <w:t>Backup strategy</w:t>
      </w:r>
      <w:bookmarkEnd w:id="244"/>
    </w:p>
    <w:p w:rsidR="00FC3FAF" w:rsidRDefault="00FC3FAF" w:rsidP="00FC3FAF">
      <w:pPr>
        <w:rPr>
          <w:lang w:eastAsia="en-US"/>
        </w:rPr>
      </w:pPr>
    </w:p>
    <w:p w:rsidR="00FC3FAF" w:rsidRPr="00FC3FAF" w:rsidRDefault="00FC3FAF" w:rsidP="00FC3FAF">
      <w:pPr>
        <w:rPr>
          <w:lang w:eastAsia="en-US"/>
        </w:rPr>
      </w:pPr>
    </w:p>
    <w:tbl>
      <w:tblPr>
        <w:tblW w:w="9072" w:type="dxa"/>
        <w:tblInd w:w="10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1843"/>
        <w:gridCol w:w="1134"/>
        <w:gridCol w:w="2126"/>
        <w:gridCol w:w="1843"/>
        <w:gridCol w:w="1418"/>
        <w:gridCol w:w="708"/>
      </w:tblGrid>
      <w:tr w:rsidR="00FC3D52" w:rsidRPr="00485320" w:rsidTr="00FC3FAF">
        <w:tc>
          <w:tcPr>
            <w:tcW w:w="1843" w:type="dxa"/>
            <w:tcBorders>
              <w:bottom w:val="dotted" w:sz="2" w:space="0" w:color="808080"/>
            </w:tcBorders>
            <w:shd w:val="clear" w:color="auto" w:fill="C0C0C0"/>
          </w:tcPr>
          <w:p w:rsidR="00FC3D52" w:rsidRPr="00485320" w:rsidRDefault="00FC3D52" w:rsidP="00FC453D">
            <w:pPr>
              <w:pStyle w:val="Bangheader"/>
              <w:rPr>
                <w:sz w:val="24"/>
                <w:szCs w:val="24"/>
              </w:rPr>
            </w:pPr>
            <w:r w:rsidRPr="00485320">
              <w:rPr>
                <w:sz w:val="24"/>
                <w:szCs w:val="24"/>
              </w:rPr>
              <w:lastRenderedPageBreak/>
              <w:t>Storage Area to be Backed up</w:t>
            </w:r>
          </w:p>
        </w:tc>
        <w:tc>
          <w:tcPr>
            <w:tcW w:w="1134" w:type="dxa"/>
            <w:tcBorders>
              <w:bottom w:val="dotted" w:sz="2" w:space="0" w:color="808080"/>
            </w:tcBorders>
            <w:shd w:val="clear" w:color="auto" w:fill="C0C0C0"/>
          </w:tcPr>
          <w:p w:rsidR="00FC3D52" w:rsidRPr="00485320" w:rsidRDefault="00FC3D52" w:rsidP="00FC453D">
            <w:pPr>
              <w:pStyle w:val="Bangheader"/>
              <w:rPr>
                <w:sz w:val="24"/>
                <w:szCs w:val="24"/>
              </w:rPr>
            </w:pPr>
            <w:r w:rsidRPr="00485320">
              <w:rPr>
                <w:sz w:val="24"/>
                <w:szCs w:val="24"/>
              </w:rPr>
              <w:t>Items to be Backed up</w:t>
            </w:r>
          </w:p>
        </w:tc>
        <w:tc>
          <w:tcPr>
            <w:tcW w:w="2126" w:type="dxa"/>
            <w:tcBorders>
              <w:bottom w:val="dotted" w:sz="2" w:space="0" w:color="808080"/>
            </w:tcBorders>
            <w:shd w:val="clear" w:color="auto" w:fill="C0C0C0"/>
          </w:tcPr>
          <w:p w:rsidR="00FC3D52" w:rsidRPr="00485320" w:rsidRDefault="00FC3D52" w:rsidP="00FC453D">
            <w:pPr>
              <w:pStyle w:val="Bangheader"/>
              <w:rPr>
                <w:sz w:val="24"/>
                <w:szCs w:val="24"/>
              </w:rPr>
            </w:pPr>
            <w:r w:rsidRPr="00485320">
              <w:rPr>
                <w:sz w:val="24"/>
                <w:szCs w:val="24"/>
              </w:rPr>
              <w:t>Backup To</w:t>
            </w:r>
          </w:p>
        </w:tc>
        <w:tc>
          <w:tcPr>
            <w:tcW w:w="1843" w:type="dxa"/>
            <w:tcBorders>
              <w:bottom w:val="dotted" w:sz="2" w:space="0" w:color="808080"/>
            </w:tcBorders>
            <w:shd w:val="clear" w:color="auto" w:fill="C0C0C0"/>
          </w:tcPr>
          <w:p w:rsidR="00FC3D52" w:rsidRPr="00485320" w:rsidRDefault="00FC3D52" w:rsidP="00FC453D">
            <w:pPr>
              <w:pStyle w:val="Bangheader"/>
              <w:rPr>
                <w:sz w:val="24"/>
                <w:szCs w:val="24"/>
              </w:rPr>
            </w:pPr>
            <w:r w:rsidRPr="00485320">
              <w:rPr>
                <w:sz w:val="24"/>
                <w:szCs w:val="24"/>
              </w:rPr>
              <w:t>Backup Type</w:t>
            </w:r>
          </w:p>
        </w:tc>
        <w:tc>
          <w:tcPr>
            <w:tcW w:w="1418" w:type="dxa"/>
            <w:tcBorders>
              <w:bottom w:val="dotted" w:sz="2" w:space="0" w:color="808080"/>
            </w:tcBorders>
            <w:shd w:val="clear" w:color="auto" w:fill="C0C0C0"/>
          </w:tcPr>
          <w:p w:rsidR="00FC3D52" w:rsidRPr="00485320" w:rsidRDefault="00FC3D52" w:rsidP="00FC453D">
            <w:pPr>
              <w:pStyle w:val="Bangheader"/>
              <w:rPr>
                <w:sz w:val="24"/>
                <w:szCs w:val="24"/>
              </w:rPr>
            </w:pPr>
            <w:r w:rsidRPr="00485320">
              <w:rPr>
                <w:sz w:val="24"/>
                <w:szCs w:val="24"/>
              </w:rPr>
              <w:t>Backup Frequency</w:t>
            </w:r>
          </w:p>
        </w:tc>
        <w:tc>
          <w:tcPr>
            <w:tcW w:w="708" w:type="dxa"/>
            <w:tcBorders>
              <w:bottom w:val="dotted" w:sz="2" w:space="0" w:color="808080"/>
            </w:tcBorders>
            <w:shd w:val="clear" w:color="auto" w:fill="C0C0C0"/>
          </w:tcPr>
          <w:p w:rsidR="00FC3D52" w:rsidRPr="00485320" w:rsidRDefault="00FC3D52" w:rsidP="00FC453D">
            <w:pPr>
              <w:pStyle w:val="Bangheader"/>
              <w:rPr>
                <w:sz w:val="24"/>
                <w:szCs w:val="24"/>
              </w:rPr>
            </w:pPr>
            <w:r w:rsidRPr="00485320">
              <w:rPr>
                <w:sz w:val="24"/>
                <w:szCs w:val="24"/>
              </w:rPr>
              <w:t>PIC</w:t>
            </w:r>
          </w:p>
        </w:tc>
      </w:tr>
      <w:tr w:rsidR="00FC3D52" w:rsidRPr="00485320" w:rsidTr="00FC3FAF">
        <w:tc>
          <w:tcPr>
            <w:tcW w:w="1843" w:type="dxa"/>
            <w:vAlign w:val="center"/>
          </w:tcPr>
          <w:p w:rsidR="00FC3D52" w:rsidRPr="00485320" w:rsidRDefault="00E432E6" w:rsidP="006D4FC8">
            <w:pPr>
              <w:pStyle w:val="BodyTextIndent"/>
              <w:rPr>
                <w:rFonts w:asciiTheme="majorHAnsi" w:hAnsiTheme="majorHAnsi"/>
                <w:color w:val="000000" w:themeColor="text1"/>
                <w:sz w:val="24"/>
                <w:szCs w:val="24"/>
              </w:rPr>
            </w:pPr>
            <w:hyperlink r:id="rId28" w:history="1">
              <w:r w:rsidR="00FC3D52" w:rsidRPr="00485320">
                <w:rPr>
                  <w:rStyle w:val="Hyperlink"/>
                  <w:rFonts w:asciiTheme="majorHAnsi" w:hAnsiTheme="majorHAnsi"/>
                  <w:color w:val="000000" w:themeColor="text1"/>
                  <w:sz w:val="24"/>
                  <w:szCs w:val="24"/>
                </w:rPr>
                <w:t>https://se0425-capstone-project-lib.googlecode.com/svn/trunk/</w:t>
              </w:r>
            </w:hyperlink>
          </w:p>
        </w:tc>
        <w:tc>
          <w:tcPr>
            <w:tcW w:w="1134" w:type="dxa"/>
            <w:vAlign w:val="center"/>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All</w:t>
            </w:r>
          </w:p>
        </w:tc>
        <w:tc>
          <w:tcPr>
            <w:tcW w:w="2126" w:type="dxa"/>
          </w:tcPr>
          <w:p w:rsidR="00FC3D52" w:rsidRPr="00485320" w:rsidRDefault="00E432E6" w:rsidP="006D4FC8">
            <w:pPr>
              <w:pStyle w:val="bang0"/>
              <w:rPr>
                <w:rFonts w:asciiTheme="majorHAnsi" w:hAnsiTheme="majorHAnsi"/>
                <w:color w:val="000000" w:themeColor="text1"/>
                <w:sz w:val="24"/>
                <w:szCs w:val="24"/>
                <w:lang w:val="en-GB"/>
              </w:rPr>
            </w:pPr>
            <w:hyperlink r:id="rId29" w:history="1">
              <w:r w:rsidR="00FC3D52" w:rsidRPr="00485320">
                <w:rPr>
                  <w:rStyle w:val="Hyperlink"/>
                  <w:rFonts w:asciiTheme="majorHAnsi" w:hAnsiTheme="majorHAnsi"/>
                  <w:color w:val="000000" w:themeColor="text1"/>
                  <w:sz w:val="24"/>
                  <w:szCs w:val="24"/>
                </w:rPr>
                <w:t>https://se0425-capstone-project-lib.googlecode.com/svn/trunk/Backup</w:t>
              </w:r>
            </w:hyperlink>
          </w:p>
        </w:tc>
        <w:tc>
          <w:tcPr>
            <w:tcW w:w="1843"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Full backup</w:t>
            </w:r>
          </w:p>
        </w:tc>
        <w:tc>
          <w:tcPr>
            <w:tcW w:w="1418"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Once a week</w:t>
            </w:r>
          </w:p>
        </w:tc>
        <w:tc>
          <w:tcPr>
            <w:tcW w:w="708" w:type="dxa"/>
          </w:tcPr>
          <w:p w:rsidR="00FC3D52" w:rsidRPr="00485320" w:rsidRDefault="00FC3D52" w:rsidP="006D4FC8">
            <w:pPr>
              <w:pStyle w:val="bang0"/>
              <w:rPr>
                <w:rFonts w:asciiTheme="majorHAnsi" w:hAnsiTheme="majorHAnsi"/>
                <w:color w:val="000000" w:themeColor="text1"/>
                <w:sz w:val="24"/>
                <w:szCs w:val="24"/>
              </w:rPr>
            </w:pPr>
            <w:r w:rsidRPr="00485320">
              <w:rPr>
                <w:rFonts w:asciiTheme="majorHAnsi" w:hAnsiTheme="majorHAnsi"/>
                <w:color w:val="000000" w:themeColor="text1"/>
                <w:sz w:val="24"/>
                <w:szCs w:val="24"/>
              </w:rPr>
              <w:t>TL – CM</w:t>
            </w:r>
          </w:p>
        </w:tc>
      </w:tr>
    </w:tbl>
    <w:p w:rsidR="00FC3D52" w:rsidRPr="00485320" w:rsidRDefault="00FC3D52" w:rsidP="006D4FC8">
      <w:pPr>
        <w:rPr>
          <w:rFonts w:asciiTheme="majorHAnsi" w:hAnsiTheme="majorHAnsi"/>
          <w:color w:val="000000" w:themeColor="text1"/>
          <w:szCs w:val="24"/>
        </w:rPr>
      </w:pPr>
    </w:p>
    <w:p w:rsidR="001A72A2" w:rsidRDefault="001A72A2">
      <w:pPr>
        <w:rPr>
          <w:rFonts w:asciiTheme="majorHAnsi" w:hAnsiTheme="majorHAnsi"/>
          <w:color w:val="000000" w:themeColor="text1"/>
          <w:szCs w:val="24"/>
        </w:rPr>
        <w:sectPr w:rsidR="001A72A2" w:rsidSect="00BA001B">
          <w:headerReference w:type="even" r:id="rId30"/>
          <w:footerReference w:type="even" r:id="rId31"/>
          <w:type w:val="continuous"/>
          <w:pgSz w:w="11907" w:h="16840" w:code="9"/>
          <w:pgMar w:top="1985" w:right="1701" w:bottom="1701" w:left="1418" w:header="720" w:footer="397" w:gutter="567"/>
          <w:cols w:space="720"/>
          <w:docGrid w:linePitch="360"/>
        </w:sectPr>
      </w:pPr>
    </w:p>
    <w:p w:rsidR="000E1274" w:rsidRDefault="00CC5522">
      <w:pPr>
        <w:sectPr w:rsidR="000E1274" w:rsidSect="00EF22E4">
          <w:headerReference w:type="even" r:id="rId32"/>
          <w:footerReference w:type="even" r:id="rId33"/>
          <w:pgSz w:w="11907" w:h="16840" w:code="9"/>
          <w:pgMar w:top="1985" w:right="1701" w:bottom="1701" w:left="1418" w:header="720" w:footer="397" w:gutter="567"/>
          <w:cols w:space="720"/>
          <w:docGrid w:linePitch="360"/>
        </w:sectPr>
      </w:pPr>
      <w:bookmarkStart w:id="245" w:name="_Toc322382193"/>
      <w:bookmarkStart w:id="246" w:name="_Toc322382336"/>
      <w:bookmarkStart w:id="247" w:name="_Toc322382662"/>
      <w:bookmarkStart w:id="248" w:name="_Ref322418868"/>
      <w:bookmarkStart w:id="249" w:name="_Toc322579286"/>
      <w:r>
        <w:lastRenderedPageBreak/>
        <w:br w:type="page"/>
      </w:r>
    </w:p>
    <w:p w:rsidR="009F0450" w:rsidRDefault="009F0450" w:rsidP="009F0450">
      <w:pPr>
        <w:pStyle w:val="Heading1"/>
      </w:pPr>
      <w:bookmarkStart w:id="250" w:name="_Ref322615587"/>
      <w:r>
        <w:rPr>
          <w:rFonts w:hint="eastAsia"/>
        </w:rPr>
        <w:lastRenderedPageBreak/>
        <w:t>Software Requirement Specification</w:t>
      </w:r>
      <w:bookmarkEnd w:id="245"/>
      <w:bookmarkEnd w:id="246"/>
      <w:bookmarkEnd w:id="247"/>
      <w:bookmarkEnd w:id="248"/>
      <w:bookmarkEnd w:id="249"/>
      <w:bookmarkEnd w:id="250"/>
    </w:p>
    <w:p w:rsidR="00DB7A6B" w:rsidRDefault="00DB7A6B" w:rsidP="00DB7A6B">
      <w:pPr>
        <w:rPr>
          <w:noProof/>
        </w:rPr>
      </w:pPr>
    </w:p>
    <w:p w:rsidR="00FC3D52" w:rsidRPr="00BD5573" w:rsidRDefault="00FC3D52" w:rsidP="009F0450">
      <w:pPr>
        <w:pStyle w:val="Heading2"/>
      </w:pPr>
      <w:bookmarkStart w:id="251" w:name="_Toc322381804"/>
      <w:bookmarkStart w:id="252" w:name="_Toc322381989"/>
      <w:bookmarkStart w:id="253" w:name="_Toc322382196"/>
      <w:bookmarkStart w:id="254" w:name="_Toc322382339"/>
      <w:bookmarkStart w:id="255" w:name="_Toc322382665"/>
      <w:bookmarkStart w:id="256" w:name="_Toc322579287"/>
      <w:r w:rsidRPr="00BD5573">
        <w:t>User Requirement Specification</w:t>
      </w:r>
      <w:bookmarkEnd w:id="251"/>
      <w:bookmarkEnd w:id="252"/>
      <w:bookmarkEnd w:id="253"/>
      <w:bookmarkEnd w:id="254"/>
      <w:bookmarkEnd w:id="255"/>
      <w:bookmarkEnd w:id="256"/>
      <w:r w:rsidRPr="00BD5573">
        <w:t xml:space="preserve"> </w:t>
      </w:r>
    </w:p>
    <w:p w:rsidR="00FC3D52" w:rsidRPr="009F0450" w:rsidRDefault="00FC3D52" w:rsidP="00B84A90">
      <w:pPr>
        <w:pStyle w:val="Heading3"/>
      </w:pPr>
      <w:bookmarkStart w:id="257" w:name="_Toc322381990"/>
      <w:bookmarkStart w:id="258" w:name="_Toc322382666"/>
      <w:bookmarkStart w:id="259" w:name="_Toc322579288"/>
      <w:r w:rsidRPr="009F0450">
        <w:t>Overview</w:t>
      </w:r>
      <w:bookmarkEnd w:id="257"/>
      <w:bookmarkEnd w:id="258"/>
      <w:bookmarkEnd w:id="259"/>
    </w:p>
    <w:p w:rsidR="00FC3D52" w:rsidRPr="009F0450" w:rsidRDefault="00FC3D52" w:rsidP="009F0450">
      <w:pPr>
        <w:ind w:left="1418" w:firstLine="567"/>
        <w:jc w:val="both"/>
        <w:rPr>
          <w:szCs w:val="24"/>
        </w:rPr>
      </w:pPr>
      <w:r w:rsidRPr="009F0450">
        <w:rPr>
          <w:szCs w:val="24"/>
        </w:rPr>
        <w:t>The system described in this document is one type of the library management system application. The features of the system consist of managing books, users, the transactions of borrowing and returning books… and the ability to generate required reports for the managers.</w:t>
      </w:r>
    </w:p>
    <w:p w:rsidR="00FC3D52" w:rsidRPr="009F0450" w:rsidRDefault="00FC3D52" w:rsidP="00B84A90">
      <w:pPr>
        <w:pStyle w:val="Heading3"/>
      </w:pPr>
      <w:bookmarkStart w:id="260" w:name="_Toc322381991"/>
      <w:bookmarkStart w:id="261" w:name="_Toc322382667"/>
      <w:bookmarkStart w:id="262" w:name="_Toc322579289"/>
      <w:r w:rsidRPr="009F0450">
        <w:t>Project Scope</w:t>
      </w:r>
      <w:bookmarkEnd w:id="260"/>
      <w:bookmarkEnd w:id="261"/>
      <w:bookmarkEnd w:id="262"/>
    </w:p>
    <w:p w:rsidR="00FC3D52" w:rsidRPr="009F0450" w:rsidRDefault="00FC3D52" w:rsidP="009F0450">
      <w:pPr>
        <w:ind w:left="1440"/>
        <w:jc w:val="both"/>
        <w:rPr>
          <w:rFonts w:asciiTheme="majorHAnsi" w:hAnsiTheme="majorHAnsi"/>
          <w:color w:val="000000" w:themeColor="text1"/>
          <w:szCs w:val="24"/>
        </w:rPr>
      </w:pPr>
      <w:r w:rsidRPr="009F0450">
        <w:rPr>
          <w:rFonts w:asciiTheme="majorHAnsi" w:hAnsiTheme="majorHAnsi"/>
          <w:color w:val="000000" w:themeColor="text1"/>
          <w:szCs w:val="24"/>
        </w:rPr>
        <w:t>The LIB system allows users to perform the following actions:</w:t>
      </w:r>
    </w:p>
    <w:p w:rsidR="00FC3D52" w:rsidRPr="009F0450" w:rsidRDefault="00FC3D52" w:rsidP="0085092E">
      <w:pPr>
        <w:numPr>
          <w:ilvl w:val="0"/>
          <w:numId w:val="10"/>
        </w:numPr>
        <w:jc w:val="both"/>
        <w:rPr>
          <w:rFonts w:asciiTheme="majorHAnsi" w:hAnsiTheme="majorHAnsi"/>
          <w:color w:val="000000" w:themeColor="text1"/>
          <w:szCs w:val="24"/>
        </w:rPr>
      </w:pPr>
      <w:r w:rsidRPr="009F0450">
        <w:rPr>
          <w:rFonts w:asciiTheme="majorHAnsi" w:hAnsiTheme="majorHAnsi"/>
          <w:color w:val="000000" w:themeColor="text1"/>
          <w:szCs w:val="24"/>
        </w:rPr>
        <w:t>Manage Catalogue (Titles and Copies): add, edit or remove one of the titles and copies in the system.</w:t>
      </w:r>
    </w:p>
    <w:p w:rsidR="00FC3D52" w:rsidRPr="009F0450" w:rsidRDefault="00FC3D52" w:rsidP="0085092E">
      <w:pPr>
        <w:numPr>
          <w:ilvl w:val="0"/>
          <w:numId w:val="10"/>
        </w:numPr>
        <w:jc w:val="both"/>
        <w:rPr>
          <w:rFonts w:asciiTheme="majorHAnsi" w:hAnsiTheme="majorHAnsi"/>
          <w:color w:val="000000" w:themeColor="text1"/>
          <w:szCs w:val="24"/>
        </w:rPr>
      </w:pPr>
      <w:r w:rsidRPr="009F0450">
        <w:rPr>
          <w:rFonts w:asciiTheme="majorHAnsi" w:hAnsiTheme="majorHAnsi"/>
          <w:color w:val="000000" w:themeColor="text1"/>
          <w:szCs w:val="24"/>
        </w:rPr>
        <w:t>Manage User Information: add, edit or remove users from the system.</w:t>
      </w:r>
    </w:p>
    <w:p w:rsidR="00FC3D52" w:rsidRPr="009F0450" w:rsidRDefault="00FC3D52" w:rsidP="0085092E">
      <w:pPr>
        <w:numPr>
          <w:ilvl w:val="0"/>
          <w:numId w:val="10"/>
        </w:numPr>
        <w:jc w:val="both"/>
        <w:rPr>
          <w:rFonts w:asciiTheme="majorHAnsi" w:hAnsiTheme="majorHAnsi"/>
          <w:color w:val="000000" w:themeColor="text1"/>
          <w:szCs w:val="24"/>
        </w:rPr>
      </w:pPr>
      <w:r w:rsidRPr="009F0450">
        <w:rPr>
          <w:rFonts w:asciiTheme="majorHAnsi" w:hAnsiTheme="majorHAnsi"/>
          <w:color w:val="000000" w:themeColor="text1"/>
          <w:szCs w:val="24"/>
        </w:rPr>
        <w:t>Manage Borrowing and Returning Transaction: approve and modify the transaction between users and library.</w:t>
      </w:r>
    </w:p>
    <w:p w:rsidR="00FC3D52" w:rsidRPr="009F0450" w:rsidRDefault="00FC3D52" w:rsidP="0085092E">
      <w:pPr>
        <w:numPr>
          <w:ilvl w:val="0"/>
          <w:numId w:val="10"/>
        </w:numPr>
        <w:jc w:val="both"/>
        <w:rPr>
          <w:rFonts w:asciiTheme="majorHAnsi" w:hAnsiTheme="majorHAnsi"/>
          <w:color w:val="000000" w:themeColor="text1"/>
          <w:szCs w:val="24"/>
        </w:rPr>
      </w:pPr>
      <w:r w:rsidRPr="009F0450">
        <w:rPr>
          <w:rFonts w:asciiTheme="majorHAnsi" w:hAnsiTheme="majorHAnsi"/>
          <w:color w:val="000000" w:themeColor="text1"/>
          <w:szCs w:val="24"/>
        </w:rPr>
        <w:t>Generate Reports: generate reports bases on the information from the library.</w:t>
      </w:r>
    </w:p>
    <w:p w:rsidR="00FC3D52" w:rsidRPr="009F0450" w:rsidRDefault="00FC3D52" w:rsidP="009F0450">
      <w:pPr>
        <w:pStyle w:val="Heading2"/>
      </w:pPr>
      <w:bookmarkStart w:id="263" w:name="_Toc322381992"/>
      <w:bookmarkStart w:id="264" w:name="_Toc322382197"/>
      <w:bookmarkStart w:id="265" w:name="_Toc322382340"/>
      <w:bookmarkStart w:id="266" w:name="_Toc322382668"/>
      <w:bookmarkStart w:id="267" w:name="_Toc322579290"/>
      <w:r w:rsidRPr="009F0450">
        <w:t>System Requirement Specification (Specific Requirements)</w:t>
      </w:r>
      <w:bookmarkEnd w:id="263"/>
      <w:bookmarkEnd w:id="264"/>
      <w:bookmarkEnd w:id="265"/>
      <w:bookmarkEnd w:id="266"/>
      <w:bookmarkEnd w:id="267"/>
    </w:p>
    <w:p w:rsidR="00FC3D52" w:rsidRPr="009F0450" w:rsidRDefault="00FC3D52" w:rsidP="00B84A90">
      <w:pPr>
        <w:pStyle w:val="Heading3"/>
      </w:pPr>
      <w:bookmarkStart w:id="268" w:name="_Toc322381993"/>
      <w:bookmarkStart w:id="269" w:name="_Toc322382669"/>
      <w:bookmarkStart w:id="270" w:name="_Toc322579291"/>
      <w:r w:rsidRPr="009F0450">
        <w:lastRenderedPageBreak/>
        <w:t>External Interface Requirements</w:t>
      </w:r>
      <w:bookmarkEnd w:id="268"/>
      <w:bookmarkEnd w:id="269"/>
      <w:bookmarkEnd w:id="270"/>
    </w:p>
    <w:p w:rsidR="00FC3D52" w:rsidRPr="009F0450" w:rsidRDefault="00FC3D52" w:rsidP="009F0450">
      <w:pPr>
        <w:pStyle w:val="Heading4"/>
      </w:pPr>
      <w:r w:rsidRPr="009F0450">
        <w:t>User Interfaces</w:t>
      </w:r>
    </w:p>
    <w:p w:rsidR="00FC3D52" w:rsidRPr="009F0450" w:rsidRDefault="00314209" w:rsidP="006D4FC8">
      <w:pPr>
        <w:keepNext/>
        <w:autoSpaceDE w:val="0"/>
        <w:autoSpaceDN w:val="0"/>
        <w:adjustRightInd w:val="0"/>
        <w:spacing w:after="0" w:line="240" w:lineRule="auto"/>
        <w:jc w:val="center"/>
        <w:rPr>
          <w:rFonts w:asciiTheme="majorHAnsi" w:hAnsiTheme="majorHAnsi"/>
          <w:color w:val="000000" w:themeColor="text1"/>
          <w:szCs w:val="24"/>
        </w:rPr>
      </w:pPr>
      <w:r>
        <w:rPr>
          <w:noProof/>
        </w:rPr>
        <w:drawing>
          <wp:inline distT="0" distB="0" distL="0" distR="0" wp14:anchorId="2BA3668C" wp14:editId="36A1DAE8">
            <wp:extent cx="5612130" cy="284353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2843530"/>
                    </a:xfrm>
                    <a:prstGeom prst="rect">
                      <a:avLst/>
                    </a:prstGeom>
                  </pic:spPr>
                </pic:pic>
              </a:graphicData>
            </a:graphic>
          </wp:inline>
        </w:drawing>
      </w:r>
    </w:p>
    <w:p w:rsidR="00FC3D52" w:rsidRPr="009F0450" w:rsidRDefault="00FC3D52" w:rsidP="00314209">
      <w:pPr>
        <w:jc w:val="center"/>
      </w:pPr>
      <w:r w:rsidRPr="009F0450">
        <w:t xml:space="preserve">Figure </w:t>
      </w:r>
      <w:fldSimple w:instr=" SEQ Figure \* ARABIC ">
        <w:r w:rsidR="00D55057">
          <w:rPr>
            <w:noProof/>
          </w:rPr>
          <w:t>1</w:t>
        </w:r>
      </w:fldSimple>
      <w:r w:rsidRPr="009F0450">
        <w:t>: Sample of Basic Search feature</w:t>
      </w:r>
    </w:p>
    <w:p w:rsidR="00FC3D52" w:rsidRPr="009F0450" w:rsidRDefault="00FC3D52" w:rsidP="006D4FC8">
      <w:pPr>
        <w:rPr>
          <w:rFonts w:asciiTheme="majorHAnsi" w:hAnsiTheme="majorHAnsi"/>
          <w:color w:val="000000" w:themeColor="text1"/>
          <w:szCs w:val="24"/>
          <w:lang w:val="en-GB"/>
        </w:rPr>
      </w:pPr>
    </w:p>
    <w:p w:rsidR="00FC3D52" w:rsidRPr="009F0450" w:rsidRDefault="00314209" w:rsidP="006D4FC8">
      <w:pPr>
        <w:keepNext/>
        <w:jc w:val="center"/>
        <w:rPr>
          <w:rFonts w:asciiTheme="majorHAnsi" w:hAnsiTheme="majorHAnsi"/>
          <w:color w:val="000000" w:themeColor="text1"/>
          <w:szCs w:val="24"/>
        </w:rPr>
      </w:pPr>
      <w:r>
        <w:rPr>
          <w:noProof/>
        </w:rPr>
        <w:drawing>
          <wp:inline distT="0" distB="0" distL="0" distR="0" wp14:anchorId="7A57CC25" wp14:editId="153FADCA">
            <wp:extent cx="5612130" cy="284353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843530"/>
                    </a:xfrm>
                    <a:prstGeom prst="rect">
                      <a:avLst/>
                    </a:prstGeom>
                  </pic:spPr>
                </pic:pic>
              </a:graphicData>
            </a:graphic>
          </wp:inline>
        </w:drawing>
      </w:r>
    </w:p>
    <w:p w:rsidR="00FC3D52" w:rsidRPr="009F0450" w:rsidRDefault="00FC3D52" w:rsidP="00314209">
      <w:pPr>
        <w:jc w:val="center"/>
      </w:pPr>
      <w:r w:rsidRPr="009F0450">
        <w:t xml:space="preserve">Figure </w:t>
      </w:r>
      <w:fldSimple w:instr=" SEQ Figure \* ARABIC ">
        <w:r w:rsidR="00D55057">
          <w:rPr>
            <w:noProof/>
          </w:rPr>
          <w:t>2</w:t>
        </w:r>
      </w:fldSimple>
      <w:r w:rsidRPr="009F0450">
        <w:t>: Sample of Detail Search feature</w:t>
      </w:r>
    </w:p>
    <w:p w:rsidR="00FC3D52" w:rsidRPr="009F0450" w:rsidRDefault="00FC3D52" w:rsidP="006D4FC8">
      <w:pPr>
        <w:rPr>
          <w:rFonts w:asciiTheme="majorHAnsi" w:hAnsiTheme="majorHAnsi"/>
          <w:color w:val="000000" w:themeColor="text1"/>
          <w:szCs w:val="24"/>
          <w:lang w:val="en-GB"/>
        </w:rPr>
      </w:pPr>
    </w:p>
    <w:p w:rsidR="00FC3D52" w:rsidRPr="009F0450" w:rsidRDefault="00FC3D52" w:rsidP="009F0450">
      <w:pPr>
        <w:pStyle w:val="Heading4"/>
      </w:pPr>
      <w:r w:rsidRPr="009F0450">
        <w:t>Hardware Interfaces</w:t>
      </w:r>
    </w:p>
    <w:p w:rsidR="00FC3D52" w:rsidRPr="009F0450" w:rsidRDefault="00FC3D52" w:rsidP="006D4FC8">
      <w:pPr>
        <w:autoSpaceDE w:val="0"/>
        <w:autoSpaceDN w:val="0"/>
        <w:adjustRightInd w:val="0"/>
        <w:spacing w:after="0" w:line="240" w:lineRule="auto"/>
        <w:ind w:left="2160"/>
        <w:rPr>
          <w:rFonts w:asciiTheme="majorHAnsi" w:hAnsiTheme="majorHAnsi"/>
          <w:color w:val="000000" w:themeColor="text1"/>
          <w:szCs w:val="24"/>
        </w:rPr>
      </w:pPr>
      <w:r w:rsidRPr="009F0450">
        <w:rPr>
          <w:rFonts w:asciiTheme="majorHAnsi" w:hAnsiTheme="majorHAnsi"/>
          <w:color w:val="000000" w:themeColor="text1"/>
          <w:szCs w:val="24"/>
        </w:rPr>
        <w:t>N/A</w:t>
      </w:r>
    </w:p>
    <w:p w:rsidR="00FC3D52" w:rsidRPr="009F0450" w:rsidRDefault="00FC3D52" w:rsidP="009F0450">
      <w:pPr>
        <w:pStyle w:val="Heading4"/>
      </w:pPr>
      <w:r w:rsidRPr="009F0450">
        <w:lastRenderedPageBreak/>
        <w:t>Software Interfaces</w:t>
      </w:r>
    </w:p>
    <w:p w:rsidR="00FC3D52" w:rsidRPr="009F0450" w:rsidRDefault="00FC3D52" w:rsidP="006D4FC8">
      <w:pPr>
        <w:autoSpaceDE w:val="0"/>
        <w:autoSpaceDN w:val="0"/>
        <w:adjustRightInd w:val="0"/>
        <w:spacing w:after="0" w:line="240" w:lineRule="auto"/>
        <w:ind w:left="2160"/>
        <w:rPr>
          <w:rFonts w:asciiTheme="majorHAnsi" w:hAnsiTheme="majorHAnsi"/>
          <w:color w:val="000000" w:themeColor="text1"/>
          <w:szCs w:val="24"/>
        </w:rPr>
      </w:pPr>
      <w:r w:rsidRPr="009F0450">
        <w:rPr>
          <w:rFonts w:asciiTheme="majorHAnsi" w:hAnsiTheme="majorHAnsi"/>
          <w:color w:val="000000" w:themeColor="text1"/>
          <w:szCs w:val="24"/>
        </w:rPr>
        <w:t>N/A</w:t>
      </w:r>
    </w:p>
    <w:p w:rsidR="00FC3D52" w:rsidRPr="009F0450" w:rsidRDefault="00FC3D52" w:rsidP="009F0450">
      <w:pPr>
        <w:pStyle w:val="Heading4"/>
      </w:pPr>
      <w:r w:rsidRPr="009F0450">
        <w:t>Communications Protocol</w:t>
      </w:r>
    </w:p>
    <w:p w:rsidR="00FC3D52" w:rsidRPr="009F0450" w:rsidRDefault="00FC3D52" w:rsidP="006D4FC8">
      <w:pPr>
        <w:autoSpaceDE w:val="0"/>
        <w:autoSpaceDN w:val="0"/>
        <w:adjustRightInd w:val="0"/>
        <w:spacing w:after="0" w:line="240" w:lineRule="auto"/>
        <w:ind w:left="2160"/>
        <w:rPr>
          <w:rFonts w:asciiTheme="majorHAnsi" w:hAnsiTheme="majorHAnsi"/>
          <w:color w:val="000000" w:themeColor="text1"/>
          <w:szCs w:val="24"/>
        </w:rPr>
      </w:pPr>
      <w:r w:rsidRPr="009F0450">
        <w:rPr>
          <w:rFonts w:asciiTheme="majorHAnsi" w:hAnsiTheme="majorHAnsi"/>
          <w:color w:val="000000" w:themeColor="text1"/>
          <w:szCs w:val="24"/>
        </w:rPr>
        <w:t>N/A</w:t>
      </w:r>
    </w:p>
    <w:p w:rsidR="00FC3D52" w:rsidRPr="009F0450" w:rsidRDefault="00FC3D52" w:rsidP="00B84A90">
      <w:pPr>
        <w:pStyle w:val="Heading3"/>
      </w:pPr>
      <w:bookmarkStart w:id="271" w:name="_Toc322381994"/>
      <w:bookmarkStart w:id="272" w:name="_Toc322382670"/>
      <w:bookmarkStart w:id="273" w:name="_Toc322579292"/>
      <w:r w:rsidRPr="009F0450">
        <w:t>System Overview:</w:t>
      </w:r>
      <w:bookmarkEnd w:id="271"/>
      <w:bookmarkEnd w:id="272"/>
      <w:bookmarkEnd w:id="273"/>
    </w:p>
    <w:p w:rsidR="00FC3D52" w:rsidRPr="009F0450" w:rsidRDefault="00FC3D52" w:rsidP="006D4FC8">
      <w:pPr>
        <w:ind w:left="1080"/>
        <w:rPr>
          <w:rFonts w:asciiTheme="majorHAnsi" w:hAnsiTheme="majorHAnsi"/>
          <w:color w:val="000000" w:themeColor="text1"/>
          <w:szCs w:val="24"/>
        </w:rPr>
      </w:pPr>
      <w:r w:rsidRPr="009F0450">
        <w:rPr>
          <w:rFonts w:asciiTheme="majorHAnsi" w:hAnsiTheme="majorHAnsi"/>
          <w:color w:val="000000" w:themeColor="text1"/>
          <w:szCs w:val="24"/>
        </w:rPr>
        <w:t>The System required users to login to be able to use some of the managing features. As of the administrator can be able to manage the users, the librarian can only manage the catalogue and normal user can only send request to the library.</w:t>
      </w:r>
    </w:p>
    <w:p w:rsidR="00FC3D52" w:rsidRPr="009F0450" w:rsidRDefault="00FC3D52" w:rsidP="006D4FC8">
      <w:pPr>
        <w:ind w:left="1080"/>
        <w:rPr>
          <w:rFonts w:asciiTheme="majorHAnsi" w:hAnsiTheme="majorHAnsi"/>
          <w:color w:val="000000" w:themeColor="text1"/>
          <w:szCs w:val="24"/>
        </w:rPr>
      </w:pPr>
      <w:r w:rsidRPr="009F0450">
        <w:rPr>
          <w:rFonts w:asciiTheme="majorHAnsi" w:hAnsiTheme="majorHAnsi"/>
          <w:color w:val="000000" w:themeColor="text1"/>
          <w:szCs w:val="24"/>
        </w:rPr>
        <w:t xml:space="preserve">The main features of the LIB can be described as the below diagram: </w:t>
      </w:r>
    </w:p>
    <w:p w:rsidR="00FC3D52" w:rsidRPr="009F0450" w:rsidRDefault="00E432E6" w:rsidP="006D4FC8">
      <w:pPr>
        <w:keepNext/>
        <w:jc w:val="center"/>
        <w:rPr>
          <w:rFonts w:asciiTheme="majorHAnsi" w:hAnsiTheme="majorHAnsi"/>
          <w:color w:val="000000" w:themeColor="text1"/>
          <w:szCs w:val="24"/>
        </w:rPr>
      </w:pPr>
      <w:r>
        <w:rPr>
          <w:rFonts w:asciiTheme="majorHAnsi" w:hAnsiTheme="majorHAnsi"/>
          <w:color w:val="000000" w:themeColor="text1"/>
          <w:szCs w:val="24"/>
        </w:rPr>
        <w:pict>
          <v:shape id="_x0000_i1030" type="#_x0000_t75" style="width:451.85pt;height:260.7pt">
            <v:imagedata r:id="rId36" o:title="System Overview"/>
          </v:shape>
        </w:pict>
      </w:r>
    </w:p>
    <w:p w:rsidR="00FC3D52" w:rsidRPr="009F0450" w:rsidRDefault="00FC3D52" w:rsidP="009F0450">
      <w:pPr>
        <w:jc w:val="center"/>
      </w:pPr>
      <w:r w:rsidRPr="009F0450">
        <w:t xml:space="preserve">Figure </w:t>
      </w:r>
      <w:fldSimple w:instr=" SEQ Figure \* ARABIC ">
        <w:r w:rsidR="00D55057">
          <w:rPr>
            <w:noProof/>
          </w:rPr>
          <w:t>3</w:t>
        </w:r>
      </w:fldSimple>
      <w:r w:rsidRPr="009F0450">
        <w:t>: LIB System Overview</w:t>
      </w:r>
    </w:p>
    <w:p w:rsidR="00FC3D52" w:rsidRPr="009F0450" w:rsidRDefault="00FC3D52" w:rsidP="006D4FC8">
      <w:pPr>
        <w:rPr>
          <w:rFonts w:asciiTheme="majorHAnsi" w:hAnsiTheme="majorHAnsi"/>
          <w:color w:val="000000" w:themeColor="text1"/>
          <w:szCs w:val="24"/>
          <w:lang w:val="en-GB"/>
        </w:rPr>
      </w:pPr>
    </w:p>
    <w:p w:rsidR="00FC3D52" w:rsidRPr="009F0450" w:rsidRDefault="00FC3D52" w:rsidP="006D4FC8">
      <w:pPr>
        <w:ind w:left="1080"/>
        <w:rPr>
          <w:rFonts w:asciiTheme="majorHAnsi" w:hAnsiTheme="majorHAnsi"/>
          <w:color w:val="000000" w:themeColor="text1"/>
          <w:szCs w:val="24"/>
        </w:rPr>
      </w:pPr>
      <w:r w:rsidRPr="009F0450">
        <w:rPr>
          <w:rFonts w:asciiTheme="majorHAnsi" w:hAnsiTheme="majorHAnsi"/>
          <w:color w:val="000000" w:themeColor="text1"/>
          <w:szCs w:val="24"/>
        </w:rPr>
        <w:t>Type of the users in the LIB system:</w:t>
      </w:r>
    </w:p>
    <w:p w:rsidR="00FC3D52" w:rsidRPr="009F0450" w:rsidRDefault="00FC3D52" w:rsidP="0085092E">
      <w:pPr>
        <w:numPr>
          <w:ilvl w:val="0"/>
          <w:numId w:val="11"/>
        </w:numPr>
        <w:rPr>
          <w:rFonts w:asciiTheme="majorHAnsi" w:hAnsiTheme="majorHAnsi"/>
          <w:color w:val="000000" w:themeColor="text1"/>
          <w:szCs w:val="24"/>
        </w:rPr>
      </w:pPr>
      <w:r w:rsidRPr="009F0450">
        <w:rPr>
          <w:rFonts w:asciiTheme="majorHAnsi" w:hAnsiTheme="majorHAnsi"/>
          <w:b/>
          <w:color w:val="000000" w:themeColor="text1"/>
          <w:szCs w:val="24"/>
        </w:rPr>
        <w:t>Admin</w:t>
      </w:r>
      <w:r w:rsidRPr="009F0450">
        <w:rPr>
          <w:rFonts w:asciiTheme="majorHAnsi" w:hAnsiTheme="majorHAnsi"/>
          <w:color w:val="000000" w:themeColor="text1"/>
          <w:szCs w:val="24"/>
        </w:rPr>
        <w:t xml:space="preserve">: the </w:t>
      </w:r>
      <w:r w:rsidRPr="009F0450">
        <w:rPr>
          <w:rFonts w:asciiTheme="majorHAnsi" w:hAnsiTheme="majorHAnsi"/>
          <w:b/>
          <w:color w:val="000000" w:themeColor="text1"/>
          <w:szCs w:val="24"/>
        </w:rPr>
        <w:t>Administrator</w:t>
      </w:r>
      <w:r w:rsidRPr="009F0450">
        <w:rPr>
          <w:rFonts w:asciiTheme="majorHAnsi" w:hAnsiTheme="majorHAnsi"/>
          <w:color w:val="000000" w:themeColor="text1"/>
          <w:szCs w:val="24"/>
        </w:rPr>
        <w:t xml:space="preserve"> of the system, admin has the primitive privilege on the system features and database. Only one admin is available in the system.</w:t>
      </w:r>
    </w:p>
    <w:p w:rsidR="00FC3D52" w:rsidRPr="009F0450" w:rsidRDefault="00FC3D52" w:rsidP="0085092E">
      <w:pPr>
        <w:numPr>
          <w:ilvl w:val="0"/>
          <w:numId w:val="11"/>
        </w:numPr>
        <w:rPr>
          <w:rFonts w:asciiTheme="majorHAnsi" w:hAnsiTheme="majorHAnsi"/>
          <w:color w:val="000000" w:themeColor="text1"/>
          <w:szCs w:val="24"/>
        </w:rPr>
      </w:pPr>
      <w:r w:rsidRPr="009F0450">
        <w:rPr>
          <w:rFonts w:asciiTheme="majorHAnsi" w:hAnsiTheme="majorHAnsi"/>
          <w:b/>
          <w:color w:val="000000" w:themeColor="text1"/>
          <w:szCs w:val="24"/>
        </w:rPr>
        <w:lastRenderedPageBreak/>
        <w:t>Librarian</w:t>
      </w:r>
      <w:r w:rsidRPr="009F0450">
        <w:rPr>
          <w:rFonts w:asciiTheme="majorHAnsi" w:hAnsiTheme="majorHAnsi"/>
          <w:color w:val="000000" w:themeColor="text1"/>
          <w:szCs w:val="24"/>
        </w:rPr>
        <w:t xml:space="preserve">: the </w:t>
      </w:r>
      <w:r w:rsidRPr="009F0450">
        <w:rPr>
          <w:rFonts w:asciiTheme="majorHAnsi" w:hAnsiTheme="majorHAnsi"/>
          <w:b/>
          <w:color w:val="000000" w:themeColor="text1"/>
          <w:szCs w:val="24"/>
        </w:rPr>
        <w:t>Librarian</w:t>
      </w:r>
      <w:r w:rsidRPr="009F0450">
        <w:rPr>
          <w:rFonts w:asciiTheme="majorHAnsi" w:hAnsiTheme="majorHAnsi"/>
          <w:color w:val="000000" w:themeColor="text1"/>
          <w:szCs w:val="24"/>
        </w:rPr>
        <w:t xml:space="preserve"> of the Library, librarians can manage the titles and copies of the books in the library, the transaction between readers and library, but not the users’ information. Every business and document works must be performed by one of the librarians.</w:t>
      </w:r>
    </w:p>
    <w:p w:rsidR="00FC3D52" w:rsidRPr="009F0450" w:rsidRDefault="00FC3D52" w:rsidP="0085092E">
      <w:pPr>
        <w:numPr>
          <w:ilvl w:val="0"/>
          <w:numId w:val="11"/>
        </w:numPr>
        <w:rPr>
          <w:rFonts w:asciiTheme="majorHAnsi" w:hAnsiTheme="majorHAnsi"/>
          <w:color w:val="000000" w:themeColor="text1"/>
          <w:szCs w:val="24"/>
        </w:rPr>
      </w:pPr>
      <w:r w:rsidRPr="009F0450">
        <w:rPr>
          <w:rFonts w:asciiTheme="majorHAnsi" w:hAnsiTheme="majorHAnsi"/>
          <w:b/>
          <w:color w:val="000000" w:themeColor="text1"/>
          <w:szCs w:val="24"/>
        </w:rPr>
        <w:t>Normal User</w:t>
      </w:r>
      <w:r w:rsidRPr="009F0450">
        <w:rPr>
          <w:rFonts w:asciiTheme="majorHAnsi" w:hAnsiTheme="majorHAnsi"/>
          <w:color w:val="000000" w:themeColor="text1"/>
          <w:szCs w:val="24"/>
        </w:rPr>
        <w:t xml:space="preserve">: the </w:t>
      </w:r>
      <w:r w:rsidRPr="009F0450">
        <w:rPr>
          <w:rFonts w:asciiTheme="majorHAnsi" w:hAnsiTheme="majorHAnsi"/>
          <w:b/>
          <w:color w:val="000000" w:themeColor="text1"/>
          <w:szCs w:val="24"/>
        </w:rPr>
        <w:t>Normal Reader</w:t>
      </w:r>
      <w:r w:rsidRPr="009F0450">
        <w:rPr>
          <w:rFonts w:asciiTheme="majorHAnsi" w:hAnsiTheme="majorHAnsi"/>
          <w:color w:val="000000" w:themeColor="text1"/>
          <w:szCs w:val="24"/>
        </w:rPr>
        <w:t xml:space="preserve"> of the system, login functionality is provided for the reader to order the copies of books only. Normal Reader cannot perform any managing activity.</w:t>
      </w:r>
    </w:p>
    <w:p w:rsidR="00FC3D52" w:rsidRPr="009F0450" w:rsidRDefault="00E432E6" w:rsidP="006D4FC8">
      <w:pPr>
        <w:keepNext/>
        <w:jc w:val="center"/>
        <w:rPr>
          <w:rFonts w:asciiTheme="majorHAnsi" w:hAnsiTheme="majorHAnsi"/>
          <w:color w:val="000000" w:themeColor="text1"/>
          <w:szCs w:val="24"/>
        </w:rPr>
      </w:pPr>
      <w:r>
        <w:rPr>
          <w:rFonts w:asciiTheme="majorHAnsi" w:hAnsiTheme="majorHAnsi"/>
          <w:color w:val="000000" w:themeColor="text1"/>
          <w:szCs w:val="24"/>
        </w:rPr>
        <w:lastRenderedPageBreak/>
        <w:pict>
          <v:shape id="_x0000_i1031" type="#_x0000_t75" style="width:250.75pt;height:557.4pt">
            <v:imagedata r:id="rId37" o:title="System Business Flow"/>
          </v:shape>
        </w:pict>
      </w:r>
    </w:p>
    <w:p w:rsidR="00FC3D52" w:rsidRPr="009F0450" w:rsidRDefault="00FC3D52" w:rsidP="009F0450">
      <w:pPr>
        <w:jc w:val="center"/>
      </w:pPr>
      <w:r w:rsidRPr="009F0450">
        <w:t xml:space="preserve">Figure </w:t>
      </w:r>
      <w:fldSimple w:instr=" SEQ Figure \* ARABIC ">
        <w:r w:rsidR="00D55057">
          <w:rPr>
            <w:noProof/>
          </w:rPr>
          <w:t>4</w:t>
        </w:r>
      </w:fldSimple>
      <w:r w:rsidRPr="009F0450">
        <w:t>: LIB System Business Functional Flowchart</w:t>
      </w:r>
    </w:p>
    <w:p w:rsidR="00FC3D52" w:rsidRPr="00BD5573" w:rsidRDefault="00FC3D52" w:rsidP="00B84A90">
      <w:pPr>
        <w:pStyle w:val="Heading3"/>
      </w:pPr>
      <w:bookmarkStart w:id="274" w:name="_Toc322381995"/>
      <w:bookmarkStart w:id="275" w:name="_Toc322382671"/>
      <w:bookmarkStart w:id="276" w:name="_Toc322579293"/>
      <w:r w:rsidRPr="00BD5573">
        <w:lastRenderedPageBreak/>
        <w:t>System Features</w:t>
      </w:r>
      <w:bookmarkEnd w:id="274"/>
      <w:bookmarkEnd w:id="275"/>
      <w:bookmarkEnd w:id="276"/>
      <w:r w:rsidRPr="00BD5573">
        <w:t xml:space="preserve"> </w:t>
      </w:r>
    </w:p>
    <w:p w:rsidR="00FC3D52" w:rsidRPr="00BD5573" w:rsidRDefault="00FC3D52" w:rsidP="00046B70">
      <w:pPr>
        <w:pStyle w:val="Heading4"/>
      </w:pPr>
      <w:r w:rsidRPr="00BD5573">
        <w:t>Manage Catalogue (Titles and Copies)</w:t>
      </w:r>
    </w:p>
    <w:p w:rsidR="00FC3D52" w:rsidRPr="00BD5573" w:rsidRDefault="00FC3D52" w:rsidP="00046B70">
      <w:pPr>
        <w:pStyle w:val="Heading5"/>
      </w:pPr>
      <w:r w:rsidRPr="00BD5573">
        <w:t>Use Case-A Diagram</w:t>
      </w:r>
    </w:p>
    <w:p w:rsidR="00FC3D52" w:rsidRPr="00BD5573" w:rsidRDefault="00E432E6" w:rsidP="006D4FC8">
      <w:pPr>
        <w:keepNext/>
        <w:ind w:left="360"/>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32" type="#_x0000_t75" alt="Description: 1.JPG" style="width:304.15pt;height:124.15pt;visibility:visible">
            <v:imagedata r:id="rId38" o:title="1" croptop="11129f" cropbottom="35859f"/>
          </v:shape>
        </w:pict>
      </w:r>
    </w:p>
    <w:p w:rsidR="00FC3D52" w:rsidRPr="00BD5573" w:rsidRDefault="00FC3D52" w:rsidP="00046B70">
      <w:pPr>
        <w:jc w:val="center"/>
      </w:pPr>
      <w:r w:rsidRPr="00BD5573">
        <w:t xml:space="preserve">Figure </w:t>
      </w:r>
      <w:fldSimple w:instr=" SEQ Figure \* ARABIC ">
        <w:r w:rsidR="00D55057">
          <w:rPr>
            <w:noProof/>
          </w:rPr>
          <w:t>5</w:t>
        </w:r>
      </w:fldSimple>
      <w:r w:rsidRPr="00BD5573">
        <w:t>: Searching &amp; Viewing detailed Information</w:t>
      </w:r>
    </w:p>
    <w:p w:rsidR="00FC3D52" w:rsidRPr="00BD5573" w:rsidRDefault="00E432E6" w:rsidP="006D4FC8">
      <w:pPr>
        <w:keepNext/>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33" type="#_x0000_t75" alt="Description: 1.JPG" style="width:295.45pt;height:181.25pt;visibility:visible">
            <v:imagedata r:id="rId39" o:title="1" croptop="7630f" cropbottom="38470f"/>
          </v:shape>
        </w:pict>
      </w:r>
    </w:p>
    <w:p w:rsidR="00FC3D52" w:rsidRPr="00BD5573" w:rsidRDefault="00FC3D52" w:rsidP="00046B70">
      <w:pPr>
        <w:jc w:val="center"/>
      </w:pPr>
      <w:r w:rsidRPr="00BD5573">
        <w:t xml:space="preserve">Figure </w:t>
      </w:r>
      <w:fldSimple w:instr=" SEQ Figure \* ARABIC ">
        <w:r w:rsidR="00D55057">
          <w:rPr>
            <w:noProof/>
          </w:rPr>
          <w:t>6</w:t>
        </w:r>
      </w:fldSimple>
      <w:r w:rsidRPr="00BD5573">
        <w:t>: Catalogues management features</w:t>
      </w:r>
    </w:p>
    <w:p w:rsidR="00FC3D52" w:rsidRPr="00BD5573" w:rsidRDefault="00E432E6" w:rsidP="006D4FC8">
      <w:pPr>
        <w:keepNext/>
        <w:jc w:val="center"/>
        <w:rPr>
          <w:rFonts w:asciiTheme="majorHAnsi" w:hAnsiTheme="majorHAnsi"/>
          <w:color w:val="000000" w:themeColor="text1"/>
          <w:sz w:val="36"/>
          <w:szCs w:val="36"/>
        </w:rPr>
      </w:pPr>
      <w:r>
        <w:rPr>
          <w:rFonts w:asciiTheme="majorHAnsi" w:hAnsiTheme="majorHAnsi"/>
          <w:noProof/>
          <w:color w:val="000000" w:themeColor="text1"/>
          <w:sz w:val="36"/>
          <w:szCs w:val="36"/>
        </w:rPr>
        <w:lastRenderedPageBreak/>
        <w:pict>
          <v:shape id="_x0000_i1034" type="#_x0000_t75" alt="Description: 1.JPG" style="width:404.7pt;height:306.6pt;visibility:visible">
            <v:imagedata r:id="rId40" o:title="1"/>
          </v:shape>
        </w:pict>
      </w:r>
    </w:p>
    <w:p w:rsidR="00FC3D52" w:rsidRPr="00BD5573" w:rsidRDefault="00FC3D52" w:rsidP="00046B70">
      <w:pPr>
        <w:jc w:val="center"/>
      </w:pPr>
      <w:r w:rsidRPr="00BD5573">
        <w:t xml:space="preserve">Figure </w:t>
      </w:r>
      <w:fldSimple w:instr=" SEQ Figure \* ARABIC ">
        <w:r w:rsidR="00D55057">
          <w:rPr>
            <w:noProof/>
          </w:rPr>
          <w:t>7</w:t>
        </w:r>
      </w:fldSimple>
      <w:r w:rsidRPr="00BD5573">
        <w:t>: Copies management features</w:t>
      </w:r>
    </w:p>
    <w:p w:rsidR="00FC3D52" w:rsidRPr="00BD5573" w:rsidRDefault="00E432E6" w:rsidP="006D4FC8">
      <w:pPr>
        <w:keepNext/>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35" type="#_x0000_t75" alt="Description: 1.JPG" style="width:404.7pt;height:207.3pt;visibility:visible">
            <v:imagedata r:id="rId41" o:title="1"/>
          </v:shape>
        </w:pict>
      </w:r>
    </w:p>
    <w:p w:rsidR="00FC3D52" w:rsidRPr="00BD5573" w:rsidRDefault="00FC3D52" w:rsidP="00046B70">
      <w:pPr>
        <w:jc w:val="center"/>
      </w:pPr>
      <w:r w:rsidRPr="00BD5573">
        <w:t xml:space="preserve">Figure </w:t>
      </w:r>
      <w:fldSimple w:instr=" SEQ Figure \* ARABIC ">
        <w:r w:rsidR="00D55057">
          <w:rPr>
            <w:noProof/>
          </w:rPr>
          <w:t>8</w:t>
        </w:r>
      </w:fldSimple>
      <w:r w:rsidRPr="00BD5573">
        <w:t>: Categories management features</w:t>
      </w:r>
    </w:p>
    <w:p w:rsidR="00FC3D52" w:rsidRPr="00BD5573" w:rsidRDefault="00FC3D52" w:rsidP="00046B70">
      <w:pPr>
        <w:pStyle w:val="Heading5"/>
      </w:pPr>
      <w:r w:rsidRPr="00BD5573">
        <w:lastRenderedPageBreak/>
        <w:t>Use Case-A Specification</w:t>
      </w:r>
    </w:p>
    <w:p w:rsidR="00FC3D52" w:rsidRPr="00BD5573" w:rsidRDefault="00FC3D52" w:rsidP="00046B70">
      <w:pPr>
        <w:pStyle w:val="Heading6"/>
        <w:rPr>
          <w:rFonts w:cs="Arial"/>
        </w:rPr>
      </w:pPr>
      <w:bookmarkStart w:id="277" w:name="_Toc316681130"/>
      <w:r w:rsidRPr="00BD5573">
        <w:t xml:space="preserve">Use Case </w:t>
      </w:r>
      <w:fldSimple w:instr=" SEQ Use_Case \* ARABIC ">
        <w:r w:rsidR="00D55057">
          <w:rPr>
            <w:noProof/>
          </w:rPr>
          <w:t>1</w:t>
        </w:r>
      </w:fldSimple>
      <w:r w:rsidRPr="00BD5573">
        <w:t>: Search Catalogue</w:t>
      </w:r>
      <w:bookmarkEnd w:id="277"/>
    </w:p>
    <w:p w:rsidR="00FC3D52" w:rsidRPr="00BD5573" w:rsidRDefault="00E432E6" w:rsidP="006D4FC8">
      <w:pPr>
        <w:autoSpaceDE w:val="0"/>
        <w:autoSpaceDN w:val="0"/>
        <w:adjustRightInd w:val="0"/>
        <w:spacing w:after="0" w:line="240" w:lineRule="auto"/>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36" type="#_x0000_t75" alt="Description: 1.JPG" style="width:198.6pt;height:124.15pt;visibility:visible">
            <v:imagedata r:id="rId38" o:title="1" croptop="46988f" cropleft="22816f"/>
          </v:shape>
        </w:pict>
      </w:r>
    </w:p>
    <w:p w:rsidR="00FC3D52" w:rsidRPr="00BD5573" w:rsidRDefault="00E432E6" w:rsidP="006D4FC8">
      <w:pPr>
        <w:autoSpaceDE w:val="0"/>
        <w:autoSpaceDN w:val="0"/>
        <w:adjustRightInd w:val="0"/>
        <w:spacing w:after="0" w:line="240" w:lineRule="auto"/>
        <w:jc w:val="center"/>
        <w:rPr>
          <w:rFonts w:asciiTheme="majorHAnsi" w:hAnsiTheme="majorHAnsi"/>
          <w:color w:val="000000" w:themeColor="text1"/>
          <w:sz w:val="36"/>
          <w:szCs w:val="36"/>
          <w:lang w:val="en-GB"/>
        </w:rPr>
      </w:pPr>
      <w:r>
        <w:rPr>
          <w:rFonts w:asciiTheme="majorHAnsi" w:hAnsiTheme="majorHAnsi"/>
          <w:noProof/>
          <w:color w:val="000000" w:themeColor="text1"/>
          <w:sz w:val="36"/>
          <w:szCs w:val="36"/>
        </w:rPr>
        <w:pict>
          <v:shape id="_x0000_i1037" type="#_x0000_t75" style="width:234.6pt;height:325.25pt">
            <v:imagedata r:id="rId42" o:title="UC01"/>
          </v:shape>
        </w:pict>
      </w:r>
    </w:p>
    <w:p w:rsidR="00FC3D52" w:rsidRPr="00BD5573" w:rsidRDefault="00FC3D52" w:rsidP="006D4FC8">
      <w:pPr>
        <w:autoSpaceDE w:val="0"/>
        <w:autoSpaceDN w:val="0"/>
        <w:adjustRightInd w:val="0"/>
        <w:spacing w:after="0" w:line="240" w:lineRule="auto"/>
        <w:ind w:left="2880"/>
        <w:rPr>
          <w:rFonts w:asciiTheme="majorHAnsi" w:hAnsiTheme="majorHAnsi"/>
          <w:color w:val="000000" w:themeColor="text1"/>
          <w:sz w:val="36"/>
          <w:szCs w:val="36"/>
        </w:rPr>
      </w:pP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Search catalogue of books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All users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Search for some catalogues of books that are needed by users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Users must input keyword</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 list of result will be display</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w:t>
            </w:r>
            <w:r w:rsidRPr="00046B70">
              <w:rPr>
                <w:rFonts w:asciiTheme="majorHAnsi" w:hAnsiTheme="majorHAnsi"/>
                <w:i/>
                <w:color w:val="000000" w:themeColor="text1"/>
                <w:szCs w:val="24"/>
              </w:rPr>
              <w:t>Search catalogue</w:t>
            </w:r>
            <w:r w:rsidRPr="00046B70">
              <w:rPr>
                <w:rFonts w:asciiTheme="majorHAnsi" w:eastAsia="SimSun" w:hAnsiTheme="majorHAnsi"/>
                <w:i/>
                <w:color w:val="000000" w:themeColor="text1"/>
                <w:szCs w:val="24"/>
                <w:lang w:eastAsia="zh-CN"/>
              </w:rPr>
              <w: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3. User types keywords</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4. Click "Search"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Display a search window form (in librarian management form) or a search page (in web form for readers)</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5. A list of result will be displayed in users’ screens. If there is no result, will display “Sorry we can’t find the books you want.”</w:t>
            </w: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BD5573" w:rsidRDefault="00FC3D52" w:rsidP="006D4FC8">
      <w:pPr>
        <w:pStyle w:val="Caption"/>
        <w:rPr>
          <w:rFonts w:asciiTheme="majorHAnsi" w:hAnsiTheme="majorHAnsi"/>
          <w:b w:val="0"/>
          <w:color w:val="000000" w:themeColor="text1"/>
          <w:sz w:val="36"/>
          <w:szCs w:val="36"/>
        </w:rPr>
      </w:pPr>
      <w:bookmarkStart w:id="278" w:name="_Toc316681131"/>
    </w:p>
    <w:p w:rsidR="00FC3D52" w:rsidRPr="00BD5573" w:rsidRDefault="00FC3D52" w:rsidP="00046B70">
      <w:pPr>
        <w:pStyle w:val="Heading6"/>
      </w:pPr>
      <w:r w:rsidRPr="00BD5573">
        <w:t xml:space="preserve">Use Case </w:t>
      </w:r>
      <w:fldSimple w:instr=" SEQ Use_Case \* ARABIC ">
        <w:r w:rsidR="00D55057">
          <w:rPr>
            <w:noProof/>
          </w:rPr>
          <w:t>2</w:t>
        </w:r>
      </w:fldSimple>
      <w:r w:rsidRPr="00BD5573">
        <w:t>: View Detail Information of Catalogue</w:t>
      </w:r>
      <w:bookmarkEnd w:id="278"/>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38" type="#_x0000_t75" alt="Description: 1.JPG" style="width:194.9pt;height:121.65pt;visibility:visible">
            <v:imagedata r:id="rId38" o:title="1" croptop="29114f" cropbottom="18210f" cropleft="23463f"/>
          </v:shape>
        </w:pict>
      </w:r>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lastRenderedPageBreak/>
        <w:pict>
          <v:shape id="_x0000_i1039" type="#_x0000_t75" style="width:234.6pt;height:234.6pt">
            <v:imagedata r:id="rId43" o:title="UC02"/>
          </v:shape>
        </w:pict>
      </w:r>
    </w:p>
    <w:p w:rsidR="00FC3D52" w:rsidRPr="00BD5573" w:rsidRDefault="00FC3D52" w:rsidP="006D4FC8">
      <w:pPr>
        <w:jc w:val="center"/>
        <w:rPr>
          <w:rFonts w:asciiTheme="majorHAnsi" w:hAnsiTheme="majorHAnsi" w:cs="Arial"/>
          <w:color w:val="000000" w:themeColor="text1"/>
          <w:sz w:val="36"/>
          <w:szCs w:val="36"/>
          <w:lang w:val="en-GB"/>
        </w:rPr>
      </w:pP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View detailed  information of the catalogue of books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All users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View detailed information of the  catalogue of books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N/A</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tabs>
                <w:tab w:val="left" w:pos="1380"/>
              </w:tabs>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choose the catalogue which they want to view detailed information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Detailed information of catalogue will be displayed</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result form of search page. User clicks “View detailed information”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Display a new window form (in win form mode) or new web page (in web mode) that includes the detailed information of the catalogue.</w:t>
            </w: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046B70" w:rsidRPr="00046B70" w:rsidRDefault="00046B70" w:rsidP="00046B70">
      <w:pPr>
        <w:pStyle w:val="Heading6"/>
        <w:numPr>
          <w:ilvl w:val="0"/>
          <w:numId w:val="0"/>
        </w:numPr>
        <w:rPr>
          <w:rFonts w:cs="Arial"/>
        </w:rPr>
      </w:pPr>
      <w:bookmarkStart w:id="279" w:name="_Toc316681132"/>
    </w:p>
    <w:p w:rsidR="00FC3D52" w:rsidRPr="00BD5573" w:rsidRDefault="00FC3D52" w:rsidP="00046B70">
      <w:pPr>
        <w:pStyle w:val="Heading6"/>
        <w:rPr>
          <w:rFonts w:cs="Arial"/>
        </w:rPr>
      </w:pPr>
      <w:r w:rsidRPr="00BD5573">
        <w:t xml:space="preserve">Use Case </w:t>
      </w:r>
      <w:fldSimple w:instr=" SEQ Use_Case \* ARABIC ">
        <w:r w:rsidR="00D55057">
          <w:rPr>
            <w:noProof/>
          </w:rPr>
          <w:t>3</w:t>
        </w:r>
      </w:fldSimple>
      <w:r w:rsidRPr="00BD5573">
        <w:t>: Insert a Catalogue of Book</w:t>
      </w:r>
      <w:bookmarkEnd w:id="279"/>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40" type="#_x0000_t75" alt="Description: 1.JPG" style="width:203.6pt;height:116.7pt;visibility:visible">
            <v:imagedata r:id="rId39" o:title="1" croptop="39835f" cropbottom="13252f" cropleft="20229f"/>
          </v:shape>
        </w:pict>
      </w:r>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color w:val="000000" w:themeColor="text1"/>
          <w:sz w:val="36"/>
          <w:szCs w:val="36"/>
        </w:rPr>
        <w:pict>
          <v:shape id="_x0000_i1041" type="#_x0000_t75" style="width:183.7pt;height:311.6pt">
            <v:imagedata r:id="rId44" o:title="UC03"/>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Insert catalogue of books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Insert a catalogue of books to the database</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must log in with role “Admin” or “Librarian”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New catalogue of books is added to database</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w:t>
            </w:r>
            <w:r w:rsidRPr="00046B70">
              <w:rPr>
                <w:rFonts w:asciiTheme="majorHAnsi" w:hAnsiTheme="majorHAnsi"/>
                <w:i/>
                <w:color w:val="000000" w:themeColor="text1"/>
                <w:szCs w:val="24"/>
              </w:rPr>
              <w:t>Add catalogue</w:t>
            </w:r>
            <w:r w:rsidRPr="00046B70">
              <w:rPr>
                <w:rFonts w:asciiTheme="majorHAnsi" w:eastAsia="SimSun" w:hAnsiTheme="majorHAnsi"/>
                <w:i/>
                <w:color w:val="000000" w:themeColor="text1"/>
                <w:szCs w:val="24"/>
                <w:lang w:eastAsia="zh-CN"/>
              </w:rPr>
              <w: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3. User types required attributes</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4. Click "Insert"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6. User click “Yes” button</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Display a form and request to enter the attributes that will be processed.</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5. Message box confirms "Are you sure to insert this catalogue</w:t>
            </w:r>
            <w:proofErr w:type="gramStart"/>
            <w:r w:rsidRPr="00046B70">
              <w:rPr>
                <w:rFonts w:asciiTheme="majorHAnsi" w:eastAsia="SimSun" w:hAnsiTheme="majorHAnsi"/>
                <w:i/>
                <w:color w:val="000000" w:themeColor="text1"/>
                <w:szCs w:val="24"/>
                <w:lang w:eastAsia="zh-CN"/>
              </w:rPr>
              <w:t>?“</w:t>
            </w:r>
            <w:proofErr w:type="gramEnd"/>
            <w:r w:rsidRPr="00046B70">
              <w:rPr>
                <w:rFonts w:asciiTheme="majorHAnsi" w:eastAsia="SimSun" w:hAnsiTheme="majorHAnsi"/>
                <w:i/>
                <w:color w:val="000000" w:themeColor="text1"/>
                <w:szCs w:val="24"/>
                <w:lang w:eastAsia="zh-CN"/>
              </w:rPr>
              <w:t>.</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7. Data will be checked and insert to the database.</w:t>
            </w:r>
          </w:p>
        </w:tc>
      </w:tr>
      <w:tr w:rsidR="00FC3D52" w:rsidRPr="00046B70"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“No”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2. Stay in the current window form.</w:t>
            </w: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BD5573" w:rsidRDefault="00FC3D52" w:rsidP="006D4FC8">
      <w:pPr>
        <w:jc w:val="center"/>
        <w:rPr>
          <w:rFonts w:asciiTheme="majorHAnsi" w:hAnsiTheme="majorHAnsi"/>
          <w:noProof/>
          <w:color w:val="000000" w:themeColor="text1"/>
          <w:sz w:val="36"/>
          <w:szCs w:val="36"/>
        </w:rPr>
      </w:pPr>
    </w:p>
    <w:p w:rsidR="00FC3D52" w:rsidRPr="00BD5573" w:rsidRDefault="00FC3D52" w:rsidP="00046B70">
      <w:pPr>
        <w:pStyle w:val="Heading6"/>
      </w:pPr>
      <w:bookmarkStart w:id="280" w:name="_Toc316681133"/>
      <w:r w:rsidRPr="00BD5573">
        <w:lastRenderedPageBreak/>
        <w:t xml:space="preserve">Use Case </w:t>
      </w:r>
      <w:fldSimple w:instr=" SEQ Use_Case \* ARABIC ">
        <w:r w:rsidR="00D55057">
          <w:rPr>
            <w:noProof/>
          </w:rPr>
          <w:t>4</w:t>
        </w:r>
      </w:fldSimple>
      <w:r w:rsidRPr="00BD5573">
        <w:t>: Delete a Catalogue of Book</w:t>
      </w:r>
      <w:bookmarkEnd w:id="280"/>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42" type="#_x0000_t75" alt="Description: 1.JPG" style="width:203.6pt;height:112.95pt;visibility:visible">
            <v:imagedata r:id="rId39" o:title="1" croptop="53489f" cropleft="20229f"/>
          </v:shape>
        </w:pict>
      </w:r>
    </w:p>
    <w:p w:rsidR="00FC3D52" w:rsidRPr="00BD5573" w:rsidRDefault="00E432E6" w:rsidP="006D4FC8">
      <w:pPr>
        <w:jc w:val="center"/>
        <w:rPr>
          <w:rFonts w:asciiTheme="majorHAnsi" w:hAnsiTheme="majorHAnsi" w:cs="Arial"/>
          <w:color w:val="000000" w:themeColor="text1"/>
          <w:sz w:val="36"/>
          <w:szCs w:val="36"/>
        </w:rPr>
      </w:pPr>
      <w:r>
        <w:rPr>
          <w:rFonts w:asciiTheme="majorHAnsi" w:hAnsiTheme="majorHAnsi" w:cs="Arial"/>
          <w:color w:val="000000" w:themeColor="text1"/>
          <w:sz w:val="36"/>
          <w:szCs w:val="36"/>
        </w:rPr>
        <w:pict>
          <v:shape id="_x0000_i1043" type="#_x0000_t75" style="width:203.6pt;height:274.35pt">
            <v:imagedata r:id="rId45" o:title="UC04"/>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Delete catalogue of books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Delete a catalogue of books to the database</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must log in with role “Admin” or “Librarian”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The data of catalogue of books and all the books in the same catalogue will be deleted from the database</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i/>
                <w:color w:val="000000" w:themeColor="text1"/>
                <w:szCs w:val="24"/>
              </w:rPr>
            </w:pPr>
            <w:r w:rsidRPr="00046B70">
              <w:rPr>
                <w:rFonts w:asciiTheme="majorHAnsi" w:eastAsia="ＭＳ Ｐゴシック" w:hAnsiTheme="majorHAnsi"/>
                <w:i/>
                <w:color w:val="000000" w:themeColor="text1"/>
                <w:szCs w:val="24"/>
              </w:rPr>
              <w:lastRenderedPageBreak/>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result of search form or in the view detailed information form, user click “Delete”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6. User click “Yes” button</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Message box confirms "Are you sure to delete this catalogue and all the books belong to it? “.</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7. The available book field in the database will set to 0 and all the books belong to it will be deleted from the database</w:t>
            </w:r>
          </w:p>
        </w:tc>
      </w:tr>
      <w:tr w:rsidR="00FC3D52" w:rsidRPr="00046B70"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i/>
                <w:color w:val="000000" w:themeColor="text1"/>
                <w:szCs w:val="24"/>
              </w:rPr>
            </w:pPr>
            <w:r w:rsidRPr="00046B70">
              <w:rPr>
                <w:rFonts w:asciiTheme="majorHAnsi" w:eastAsia="ＭＳ Ｐゴシック" w:hAnsiTheme="majorHAnsi"/>
                <w:i/>
                <w:color w:val="000000" w:themeColor="text1"/>
                <w:szCs w:val="24"/>
              </w:rPr>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“No”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2. Stay in the current window form.</w:t>
            </w: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i/>
                <w:color w:val="000000" w:themeColor="text1"/>
                <w:szCs w:val="24"/>
              </w:rPr>
            </w:pPr>
            <w:r w:rsidRPr="00046B70">
              <w:rPr>
                <w:rFonts w:asciiTheme="majorHAnsi" w:eastAsia="ＭＳ Ｐゴシック" w:hAnsiTheme="majorHAnsi"/>
                <w: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i/>
                <w:color w:val="000000" w:themeColor="text1"/>
                <w:szCs w:val="24"/>
              </w:rPr>
            </w:pPr>
            <w:r w:rsidRPr="00046B70">
              <w:rPr>
                <w:rFonts w:asciiTheme="majorHAnsi" w:eastAsia="ＭＳ Ｐゴシック" w:hAnsiTheme="majorHAnsi"/>
                <w:i/>
                <w:color w:val="000000" w:themeColor="text1"/>
                <w:szCs w:val="24"/>
              </w:rPr>
              <w:t>N/A</w:t>
            </w:r>
          </w:p>
        </w:tc>
      </w:tr>
    </w:tbl>
    <w:p w:rsidR="00FC3D52" w:rsidRPr="00BD5573" w:rsidRDefault="00FC3D52" w:rsidP="00046B70">
      <w:pPr>
        <w:pStyle w:val="Heading6"/>
      </w:pPr>
      <w:bookmarkStart w:id="281" w:name="_Toc316681134"/>
      <w:r w:rsidRPr="00BD5573">
        <w:t xml:space="preserve">Use Case </w:t>
      </w:r>
      <w:fldSimple w:instr=" SEQ Use_Case \* ARABIC ">
        <w:r w:rsidR="00D55057">
          <w:rPr>
            <w:noProof/>
          </w:rPr>
          <w:t>5</w:t>
        </w:r>
      </w:fldSimple>
      <w:r w:rsidRPr="00BD5573">
        <w:t>: Update Catalogue of Book</w:t>
      </w:r>
      <w:bookmarkEnd w:id="281"/>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44" type="#_x0000_t75" alt="Description: 1.JPG" style="width:203.6pt;height:116.7pt;visibility:visible">
            <v:imagedata r:id="rId39" o:title="1" croptop="27387f" cropbottom="25861f" cropleft="20062f"/>
          </v:shape>
        </w:pict>
      </w:r>
    </w:p>
    <w:p w:rsidR="00FC3D52" w:rsidRPr="00BD5573" w:rsidRDefault="00E432E6" w:rsidP="006D4FC8">
      <w:pPr>
        <w:jc w:val="center"/>
        <w:rPr>
          <w:rFonts w:asciiTheme="majorHAnsi" w:hAnsiTheme="majorHAnsi"/>
          <w:i/>
          <w:color w:val="000000" w:themeColor="text1"/>
          <w:sz w:val="36"/>
          <w:szCs w:val="36"/>
          <w:lang w:val="en-GB"/>
        </w:rPr>
      </w:pPr>
      <w:r>
        <w:rPr>
          <w:rFonts w:asciiTheme="majorHAnsi" w:hAnsiTheme="majorHAnsi"/>
          <w:noProof/>
          <w:color w:val="000000" w:themeColor="text1"/>
          <w:sz w:val="36"/>
          <w:szCs w:val="36"/>
        </w:rPr>
        <w:lastRenderedPageBreak/>
        <w:pict>
          <v:shape id="_x0000_i1045" type="#_x0000_t75" style="width:224.7pt;height:6in">
            <v:imagedata r:id="rId46" o:title="UC05"/>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Update catalogue of books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Update a catalogue of books to the database</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must log in with role “Admin” or “Librarian”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New  data of catalogue is modified to database</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result of search form or in the view detailed information form, user click “Edit”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3. User change the fields that they want to modify</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4. Click "Edit"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6. User click “Yes” button</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Display a form that has detailed information of catalogue and all the information appear in text box.</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5. Message box confirms "Are you sure to change the information of this catalogue? “.</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7. Data will be checked and updated to the database.</w:t>
            </w:r>
          </w:p>
        </w:tc>
      </w:tr>
      <w:tr w:rsidR="00FC3D52" w:rsidRPr="00046B70"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“No”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2. Stay in the current window form.</w:t>
            </w: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BD5573" w:rsidRDefault="00FC3D52" w:rsidP="006D4FC8">
      <w:pPr>
        <w:jc w:val="center"/>
        <w:rPr>
          <w:rFonts w:asciiTheme="majorHAnsi" w:hAnsiTheme="majorHAnsi"/>
          <w:noProof/>
          <w:color w:val="000000" w:themeColor="text1"/>
          <w:sz w:val="36"/>
          <w:szCs w:val="36"/>
        </w:rPr>
      </w:pPr>
    </w:p>
    <w:p w:rsidR="00FC3D52" w:rsidRPr="00BD5573" w:rsidRDefault="00FC3D52" w:rsidP="00046B70">
      <w:pPr>
        <w:pStyle w:val="Heading6"/>
        <w:rPr>
          <w:noProof/>
        </w:rPr>
      </w:pPr>
      <w:bookmarkStart w:id="282" w:name="_Toc316681135"/>
      <w:r w:rsidRPr="00BD5573">
        <w:t xml:space="preserve">Use Case </w:t>
      </w:r>
      <w:fldSimple w:instr=" SEQ Use_Case \* ARABIC ">
        <w:r w:rsidR="00D55057">
          <w:rPr>
            <w:noProof/>
          </w:rPr>
          <w:t>6</w:t>
        </w:r>
      </w:fldSimple>
      <w:r w:rsidRPr="00BD5573">
        <w:t>: Searching a Books &amp; Copies</w:t>
      </w:r>
      <w:bookmarkEnd w:id="282"/>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46" type="#_x0000_t75" alt="Description: 1.JPG" style="width:171.3pt;height:95.6pt;visibility:visible">
            <v:imagedata r:id="rId47" o:title="1" croptop="5158f" cropbottom="47407f"/>
          </v:shape>
        </w:pict>
      </w:r>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47" type="#_x0000_t75" style="width:160.15pt;height:223.45pt">
            <v:imagedata r:id="rId48" o:title="UC06"/>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Search book</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Librarian/Admin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Search for some catalogues of books that are needed by users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Users must input keyword</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 list of result will be display</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w:t>
            </w:r>
            <w:r w:rsidRPr="00046B70">
              <w:rPr>
                <w:rFonts w:asciiTheme="majorHAnsi" w:hAnsiTheme="majorHAnsi"/>
                <w:i/>
                <w:color w:val="000000" w:themeColor="text1"/>
                <w:szCs w:val="24"/>
              </w:rPr>
              <w:t>Search book</w:t>
            </w:r>
            <w:r w:rsidRPr="00046B70">
              <w:rPr>
                <w:rFonts w:asciiTheme="majorHAnsi" w:eastAsia="SimSun" w:hAnsiTheme="majorHAnsi"/>
                <w:i/>
                <w:color w:val="000000" w:themeColor="text1"/>
                <w:szCs w:val="24"/>
                <w:lang w:eastAsia="zh-CN"/>
              </w:rPr>
              <w: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3. User types keywords</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4. Click "Search"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lastRenderedPageBreak/>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 xml:space="preserve">2. Display a search window </w:t>
            </w:r>
            <w:r w:rsidRPr="00046B70">
              <w:rPr>
                <w:rFonts w:asciiTheme="majorHAnsi" w:eastAsia="SimSun" w:hAnsiTheme="majorHAnsi"/>
                <w:i/>
                <w:color w:val="000000" w:themeColor="text1"/>
                <w:szCs w:val="24"/>
                <w:lang w:eastAsia="zh-CN"/>
              </w:rPr>
              <w:lastRenderedPageBreak/>
              <w:t xml:space="preserve">form </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5. A list of result will be displayed in users’ screens. If there is no result, will display “Sorry we can’t find the book you want.”</w:t>
            </w: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046B70">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BD5573" w:rsidRDefault="00FC3D52" w:rsidP="006D4FC8">
      <w:pPr>
        <w:pStyle w:val="Caption"/>
        <w:rPr>
          <w:rFonts w:asciiTheme="majorHAnsi" w:hAnsiTheme="majorHAnsi"/>
          <w:color w:val="000000" w:themeColor="text1"/>
          <w:sz w:val="36"/>
          <w:szCs w:val="36"/>
        </w:rPr>
      </w:pPr>
    </w:p>
    <w:p w:rsidR="00FC3D52" w:rsidRPr="00BD5573" w:rsidRDefault="00FC3D52" w:rsidP="00046B70">
      <w:pPr>
        <w:pStyle w:val="Heading6"/>
        <w:rPr>
          <w:lang w:val="en-GB"/>
        </w:rPr>
      </w:pPr>
      <w:bookmarkStart w:id="283" w:name="_Toc316681136"/>
      <w:r w:rsidRPr="00BD5573">
        <w:t xml:space="preserve">Use Case </w:t>
      </w:r>
      <w:fldSimple w:instr=" SEQ Use_Case \* ARABIC ">
        <w:r w:rsidR="00D55057">
          <w:rPr>
            <w:noProof/>
          </w:rPr>
          <w:t>7</w:t>
        </w:r>
      </w:fldSimple>
      <w:r w:rsidRPr="00BD5573">
        <w:t>: View Information of Copies</w:t>
      </w:r>
      <w:bookmarkEnd w:id="283"/>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48" type="#_x0000_t75" alt="Description: 1.JPG" style="width:228.4pt;height:126.6pt;visibility:visible">
            <v:imagedata r:id="rId47" o:title="1" croptop="17977f" cropbottom="34740f"/>
          </v:shape>
        </w:pict>
      </w:r>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49" type="#_x0000_t75" style="width:201.1pt;height:201.1pt">
            <v:imagedata r:id="rId49" o:title="UC07"/>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2A10E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View detailed  information of book</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2A10E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All users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2A10E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View detailed information of the book</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2A10E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N/A</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2A10E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tabs>
                <w:tab w:val="left" w:pos="1380"/>
              </w:tabs>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choose the book which they want to view detailed information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2A10E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Detailed information of book will be displayed</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2A10E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result form of search page. User clicks “View detailed information”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Display a new window form that includes the detailed information of the book.</w:t>
            </w: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2A10E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BD5573" w:rsidRDefault="00FC3D52" w:rsidP="006D4FC8">
      <w:pPr>
        <w:pStyle w:val="Caption"/>
        <w:rPr>
          <w:rFonts w:asciiTheme="majorHAnsi" w:hAnsiTheme="majorHAnsi" w:cs="Arial"/>
          <w:color w:val="000000" w:themeColor="text1"/>
          <w:sz w:val="36"/>
          <w:szCs w:val="36"/>
        </w:rPr>
      </w:pPr>
    </w:p>
    <w:p w:rsidR="00FC3D52" w:rsidRPr="00BD5573" w:rsidRDefault="00FC3D52" w:rsidP="00046B70">
      <w:pPr>
        <w:pStyle w:val="Heading6"/>
        <w:rPr>
          <w:lang w:val="en-GB"/>
        </w:rPr>
      </w:pPr>
      <w:bookmarkStart w:id="284" w:name="_Toc316681137"/>
      <w:r w:rsidRPr="00BD5573">
        <w:t xml:space="preserve">Use Case </w:t>
      </w:r>
      <w:fldSimple w:instr=" SEQ Use_Case \* ARABIC ">
        <w:r w:rsidR="00D55057">
          <w:rPr>
            <w:noProof/>
          </w:rPr>
          <w:t>8</w:t>
        </w:r>
      </w:fldSimple>
      <w:r w:rsidRPr="00BD5573">
        <w:t>: Insert Copies to a Catalogue</w:t>
      </w:r>
      <w:bookmarkEnd w:id="284"/>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50" type="#_x0000_t75" alt="Description: 1.JPG" style="width:228.4pt;height:120.4pt;visibility:visible">
            <v:imagedata r:id="rId47" o:title="1" croptop="30341f" cropbottom="22983f"/>
          </v:shape>
        </w:pict>
      </w:r>
    </w:p>
    <w:p w:rsidR="00FC3D52" w:rsidRPr="00BD5573" w:rsidRDefault="00E432E6" w:rsidP="006D4FC8">
      <w:pPr>
        <w:jc w:val="center"/>
        <w:rPr>
          <w:rFonts w:asciiTheme="majorHAnsi" w:hAnsiTheme="majorHAnsi" w:cs="Arial"/>
          <w:color w:val="000000" w:themeColor="text1"/>
          <w:sz w:val="36"/>
          <w:szCs w:val="36"/>
        </w:rPr>
      </w:pPr>
      <w:r>
        <w:rPr>
          <w:rFonts w:asciiTheme="majorHAnsi" w:hAnsiTheme="majorHAnsi"/>
          <w:noProof/>
          <w:color w:val="000000" w:themeColor="text1"/>
          <w:sz w:val="36"/>
          <w:szCs w:val="36"/>
        </w:rPr>
        <w:lastRenderedPageBreak/>
        <w:pict>
          <v:shape id="_x0000_i1051" type="#_x0000_t75" style="width:218.5pt;height:372.4pt">
            <v:imagedata r:id="rId50" o:title="UC08"/>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Insert book</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Insert books to the database</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must log in with role “Admin” or “Librarian”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New books is added to database</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detailed catalogue information page, user click “</w:t>
            </w:r>
            <w:r w:rsidRPr="00046B70">
              <w:rPr>
                <w:rFonts w:asciiTheme="majorHAnsi" w:hAnsiTheme="majorHAnsi"/>
                <w:i/>
                <w:color w:val="000000" w:themeColor="text1"/>
                <w:szCs w:val="24"/>
              </w:rPr>
              <w:t>Add book</w:t>
            </w:r>
            <w:r w:rsidRPr="00046B70">
              <w:rPr>
                <w:rFonts w:asciiTheme="majorHAnsi" w:eastAsia="SimSun" w:hAnsiTheme="majorHAnsi"/>
                <w:i/>
                <w:color w:val="000000" w:themeColor="text1"/>
                <w:szCs w:val="24"/>
                <w:lang w:eastAsia="zh-CN"/>
              </w:rPr>
              <w: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3. User types required attributes or choose the number of books</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4. Click "Insert"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6. User click “Yes” button</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lastRenderedPageBreak/>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lastRenderedPageBreak/>
              <w:t>2. Display a form and request to enter the attributes that will be processed (with separate book) or the number of books that they want to add to the catalogue.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5. Message box confirms "Are you sure to insert book? “.</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7. Data will be checked and insert to the database.</w:t>
            </w:r>
          </w:p>
        </w:tc>
      </w:tr>
      <w:tr w:rsidR="00FC3D52" w:rsidRPr="00046B70"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“No”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2. Stay in the current window form.</w:t>
            </w: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BD5573" w:rsidRDefault="00FC3D52" w:rsidP="00046B70">
      <w:pPr>
        <w:pStyle w:val="Heading6"/>
        <w:rPr>
          <w:lang w:val="en-GB"/>
        </w:rPr>
      </w:pPr>
      <w:bookmarkStart w:id="285" w:name="_Toc316681138"/>
      <w:r w:rsidRPr="00BD5573">
        <w:lastRenderedPageBreak/>
        <w:t xml:space="preserve">Use Case </w:t>
      </w:r>
      <w:fldSimple w:instr=" SEQ Use_Case \* ARABIC ">
        <w:r w:rsidR="00D55057">
          <w:rPr>
            <w:noProof/>
          </w:rPr>
          <w:t>9</w:t>
        </w:r>
      </w:fldSimple>
      <w:r w:rsidRPr="00BD5573">
        <w:t>: Delete a number of Copies in Database</w:t>
      </w:r>
      <w:bookmarkEnd w:id="285"/>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52" type="#_x0000_t75" alt="Description: 1.JPG" style="width:228.4pt;height:117.95pt;visibility:visible">
            <v:imagedata r:id="rId47" o:title="1" croptop="41946f" cropbottom="11606f"/>
          </v:shape>
        </w:pict>
      </w:r>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53" type="#_x0000_t75" style="width:208.55pt;height:280.55pt">
            <v:imagedata r:id="rId51" o:title="UC09"/>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Delete book</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Delete a book from the database</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must log in with role “Admin” or “Librarian”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book will be deleted from the database</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result of search form or in the view detailed information form, user click “Delete”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6. User click “Yes” button</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Message box confirms "Are you sure to delete this book? “.</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7. The selected book will be deleted from the database</w:t>
            </w:r>
          </w:p>
        </w:tc>
      </w:tr>
      <w:tr w:rsidR="00FC3D52" w:rsidRPr="00046B70"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“No”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2. Stay in the current window form.</w:t>
            </w: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BD5573" w:rsidRDefault="00FC3D52" w:rsidP="006D4FC8">
      <w:pPr>
        <w:pStyle w:val="Caption"/>
        <w:rPr>
          <w:rFonts w:asciiTheme="majorHAnsi" w:hAnsiTheme="majorHAnsi" w:cs="Arial"/>
          <w:color w:val="000000" w:themeColor="text1"/>
          <w:sz w:val="36"/>
          <w:szCs w:val="36"/>
        </w:rPr>
      </w:pPr>
    </w:p>
    <w:p w:rsidR="00FC3D52" w:rsidRPr="00BD5573" w:rsidRDefault="00FC3D52" w:rsidP="00046B70">
      <w:pPr>
        <w:pStyle w:val="Heading6"/>
        <w:rPr>
          <w:lang w:val="en-GB"/>
        </w:rPr>
      </w:pPr>
      <w:bookmarkStart w:id="286" w:name="_Toc316681139"/>
      <w:r w:rsidRPr="00BD5573">
        <w:t xml:space="preserve">Use Case </w:t>
      </w:r>
      <w:fldSimple w:instr=" SEQ Use_Case \* ARABIC ">
        <w:r w:rsidR="00D55057">
          <w:rPr>
            <w:noProof/>
          </w:rPr>
          <w:t>10</w:t>
        </w:r>
      </w:fldSimple>
      <w:r w:rsidRPr="00BD5573">
        <w:t>: Update Copies information</w:t>
      </w:r>
      <w:bookmarkEnd w:id="286"/>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54" type="#_x0000_t75" alt="Description: 1.JPG" style="width:228.4pt;height:114.2pt;visibility:visible">
            <v:imagedata r:id="rId47" o:title="1" croptop="54006f"/>
          </v:shape>
        </w:pict>
      </w:r>
    </w:p>
    <w:p w:rsidR="00FC3D52" w:rsidRPr="00BD5573" w:rsidRDefault="00E432E6" w:rsidP="006D4FC8">
      <w:pPr>
        <w:jc w:val="center"/>
        <w:rPr>
          <w:rFonts w:asciiTheme="majorHAnsi" w:hAnsiTheme="majorHAnsi" w:cs="Arial"/>
          <w:color w:val="000000" w:themeColor="text1"/>
          <w:sz w:val="36"/>
          <w:szCs w:val="36"/>
        </w:rPr>
      </w:pPr>
      <w:r>
        <w:rPr>
          <w:rFonts w:asciiTheme="majorHAnsi" w:hAnsiTheme="majorHAnsi"/>
          <w:noProof/>
          <w:color w:val="000000" w:themeColor="text1"/>
          <w:sz w:val="36"/>
          <w:szCs w:val="36"/>
        </w:rPr>
        <w:lastRenderedPageBreak/>
        <w:pict>
          <v:shape id="_x0000_i1055" type="#_x0000_t75" style="width:196.15pt;height:374.9pt">
            <v:imagedata r:id="rId52" o:title="UC10"/>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Update a book</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Update an information of a book to the database</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must log in with role “Admin” or “Librarian”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New  data of book is modified to database</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result of search form or in the view detailed information form, user click “Edit”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3. User change the fields that they want to modify</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4. Click "Edit"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6. User click “Yes” button</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lastRenderedPageBreak/>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Display a form that has detailed information of book and all the information which user can modify is appeared in text box.</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5. Message box confirms "Are you sure to change the information of this catalogue?”.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7. Data will be checked and updated to the database.</w:t>
            </w:r>
          </w:p>
        </w:tc>
      </w:tr>
      <w:tr w:rsidR="00FC3D52" w:rsidRPr="00046B70"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“No”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2. Stay in the current window form.</w:t>
            </w: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046B70" w:rsidRPr="00046B70" w:rsidRDefault="00046B70" w:rsidP="00046B70">
      <w:pPr>
        <w:pStyle w:val="Heading6"/>
        <w:numPr>
          <w:ilvl w:val="0"/>
          <w:numId w:val="0"/>
        </w:numPr>
        <w:rPr>
          <w:noProof/>
        </w:rPr>
      </w:pPr>
      <w:bookmarkStart w:id="287" w:name="_Toc316681140"/>
    </w:p>
    <w:p w:rsidR="00FC3D52" w:rsidRPr="00BD5573" w:rsidRDefault="00FC3D52" w:rsidP="00046B70">
      <w:pPr>
        <w:pStyle w:val="Heading6"/>
        <w:rPr>
          <w:noProof/>
        </w:rPr>
      </w:pPr>
      <w:r w:rsidRPr="00BD5573">
        <w:t xml:space="preserve">Use Case </w:t>
      </w:r>
      <w:fldSimple w:instr=" SEQ Use_Case \* ARABIC ">
        <w:r w:rsidR="00D55057">
          <w:rPr>
            <w:noProof/>
          </w:rPr>
          <w:t>11</w:t>
        </w:r>
      </w:fldSimple>
      <w:r w:rsidRPr="00BD5573">
        <w:t>: View Category information</w:t>
      </w:r>
      <w:bookmarkEnd w:id="287"/>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56" type="#_x0000_t75" alt="Description: 1.JPG" style="width:235.85pt;height:131.6pt;visibility:visible">
            <v:imagedata r:id="rId53" o:title="1"/>
          </v:shape>
        </w:pict>
      </w:r>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57" type="#_x0000_t75" style="width:187.45pt;height:187.45pt">
            <v:imagedata r:id="rId54" o:title="UC11"/>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View category</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View detailed information of category</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N/A</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choose the category which they want to view detailed information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Detailed information of category will be displayed</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result form of search page. User clicks “View detailed information”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lastRenderedPageBreak/>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Display a new window form that includes the detailed information of the category.</w:t>
            </w: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046B70" w:rsidRPr="00046B70" w:rsidRDefault="00046B70" w:rsidP="00046B70">
      <w:pPr>
        <w:pStyle w:val="Heading6"/>
        <w:numPr>
          <w:ilvl w:val="0"/>
          <w:numId w:val="0"/>
        </w:numPr>
        <w:rPr>
          <w:lang w:val="en-GB"/>
        </w:rPr>
      </w:pPr>
      <w:bookmarkStart w:id="288" w:name="_Toc316681141"/>
    </w:p>
    <w:p w:rsidR="00FC3D52" w:rsidRPr="00BD5573" w:rsidRDefault="00FC3D52" w:rsidP="00046B70">
      <w:pPr>
        <w:pStyle w:val="Heading6"/>
        <w:rPr>
          <w:lang w:val="en-GB"/>
        </w:rPr>
      </w:pPr>
      <w:r w:rsidRPr="00BD5573">
        <w:t xml:space="preserve">Use Case </w:t>
      </w:r>
      <w:fldSimple w:instr=" SEQ Use_Case \* ARABIC ">
        <w:r w:rsidR="00D55057">
          <w:rPr>
            <w:noProof/>
          </w:rPr>
          <w:t>12</w:t>
        </w:r>
      </w:fldSimple>
      <w:r w:rsidRPr="00BD5573">
        <w:t>: Insert a new Category</w:t>
      </w:r>
      <w:bookmarkEnd w:id="288"/>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58" type="#_x0000_t75" alt="Description: 1.JPG" style="width:289.25pt;height:166.35pt;visibility:visible">
            <v:imagedata r:id="rId55" o:title="1" cropbottom="43789f"/>
          </v:shape>
        </w:pict>
      </w:r>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059" type="#_x0000_t75" style="width:208.55pt;height:352.55pt">
            <v:imagedata r:id="rId56" o:title="UC12"/>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Insert category of books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Insert a category of books to the database</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must log in with role “Admin” or “Librarian”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New category of books is added to database</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w:t>
            </w:r>
            <w:r w:rsidRPr="00046B70">
              <w:rPr>
                <w:rFonts w:asciiTheme="majorHAnsi" w:hAnsiTheme="majorHAnsi"/>
                <w:i/>
                <w:color w:val="000000" w:themeColor="text1"/>
                <w:szCs w:val="24"/>
              </w:rPr>
              <w:t>Add category</w:t>
            </w:r>
            <w:r w:rsidRPr="00046B70">
              <w:rPr>
                <w:rFonts w:asciiTheme="majorHAnsi" w:eastAsia="SimSun" w:hAnsiTheme="majorHAnsi"/>
                <w:i/>
                <w:color w:val="000000" w:themeColor="text1"/>
                <w:szCs w:val="24"/>
                <w:lang w:eastAsia="zh-CN"/>
              </w:rPr>
              <w: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3. User types required attributes</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4. Click "Insert"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6. User click “Yes” button</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lastRenderedPageBreak/>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Display a form and request to enter the attributes that will be processed.</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5. Message box confirms "Are you sure to insert this category? “.</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7. Data will be checked and insert to the database.</w:t>
            </w:r>
          </w:p>
        </w:tc>
      </w:tr>
      <w:tr w:rsidR="00FC3D52" w:rsidRPr="00046B70"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“No”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2. Stay in the current window form.</w:t>
            </w: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BD5573" w:rsidRDefault="00FC3D52" w:rsidP="006D4FC8">
      <w:pPr>
        <w:pStyle w:val="Caption"/>
        <w:rPr>
          <w:rFonts w:asciiTheme="majorHAnsi" w:hAnsiTheme="majorHAnsi" w:cs="Arial"/>
          <w:color w:val="000000" w:themeColor="text1"/>
          <w:sz w:val="36"/>
          <w:szCs w:val="36"/>
        </w:rPr>
      </w:pPr>
    </w:p>
    <w:p w:rsidR="00FC3D52" w:rsidRPr="00BD5573" w:rsidRDefault="00FC3D52" w:rsidP="00046B70">
      <w:pPr>
        <w:pStyle w:val="Heading6"/>
        <w:rPr>
          <w:lang w:val="en-GB"/>
        </w:rPr>
      </w:pPr>
      <w:bookmarkStart w:id="289" w:name="_Toc316681142"/>
      <w:r w:rsidRPr="00BD5573">
        <w:t xml:space="preserve">Use Case </w:t>
      </w:r>
      <w:fldSimple w:instr=" SEQ Use_Case \* ARABIC ">
        <w:r w:rsidR="00D55057">
          <w:rPr>
            <w:noProof/>
          </w:rPr>
          <w:t>13</w:t>
        </w:r>
      </w:fldSimple>
      <w:r w:rsidRPr="00BD5573">
        <w:t>: Delete a Category</w:t>
      </w:r>
      <w:bookmarkEnd w:id="289"/>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60" type="#_x0000_t75" alt="Description: 1.JPG" style="width:289.25pt;height:162.6pt;visibility:visible">
            <v:imagedata r:id="rId55" o:title="1" croptop="23314f" cropbottom="21062f"/>
          </v:shape>
        </w:pict>
      </w:r>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noProof/>
          <w:color w:val="000000" w:themeColor="text1"/>
          <w:sz w:val="36"/>
          <w:szCs w:val="36"/>
        </w:rPr>
        <w:lastRenderedPageBreak/>
        <w:pict>
          <v:shape id="_x0000_i1061" type="#_x0000_t75" style="width:201.1pt;height:269.4pt">
            <v:imagedata r:id="rId57" o:title="UC13"/>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Delete category of books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Delete a category of books from the database</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must log in with role “Admin” or “Librarian”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The category will be delete from the database and all the catalogue that referenced to this category will be referenced to the parent category or set to uncategorized</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result of search form or in the view detailed information form, user click “Delete”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3. User click “Yes” button</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lastRenderedPageBreak/>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2. Message box confirms "Are you sure to delete this category? “.</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7. The category will be delete from the database and all the catalogue that referenced to this category will be referenced to the parent category or set to uncategorized</w:t>
            </w:r>
          </w:p>
        </w:tc>
      </w:tr>
      <w:tr w:rsidR="00FC3D52" w:rsidRPr="00046B70"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“No”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2. Stay in the current window form.</w:t>
            </w: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BD5573" w:rsidRDefault="00FC3D52" w:rsidP="006D4FC8">
      <w:pPr>
        <w:pStyle w:val="Caption"/>
        <w:rPr>
          <w:rFonts w:asciiTheme="majorHAnsi" w:hAnsiTheme="majorHAnsi" w:cs="Arial"/>
          <w:color w:val="000000" w:themeColor="text1"/>
          <w:sz w:val="36"/>
          <w:szCs w:val="36"/>
        </w:rPr>
      </w:pPr>
    </w:p>
    <w:p w:rsidR="00FC3D52" w:rsidRPr="00BD5573" w:rsidRDefault="00FC3D52" w:rsidP="00046B70">
      <w:pPr>
        <w:pStyle w:val="Heading6"/>
        <w:rPr>
          <w:lang w:val="en-GB"/>
        </w:rPr>
      </w:pPr>
      <w:bookmarkStart w:id="290" w:name="_Toc316681143"/>
      <w:r w:rsidRPr="00BD5573">
        <w:t xml:space="preserve">Use Case </w:t>
      </w:r>
      <w:fldSimple w:instr=" SEQ Use_Case \* ARABIC ">
        <w:r w:rsidR="00D55057">
          <w:rPr>
            <w:noProof/>
          </w:rPr>
          <w:t>14</w:t>
        </w:r>
      </w:fldSimple>
      <w:r w:rsidRPr="00BD5573">
        <w:t>: Edit a Category</w:t>
      </w:r>
      <w:bookmarkEnd w:id="290"/>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62" type="#_x0000_t75" alt="Description: 1.JPG" style="width:289.25pt;height:151.45pt;visibility:visible">
            <v:imagedata r:id="rId55" o:title="1" croptop="45552f"/>
          </v:shape>
        </w:pict>
      </w:r>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063" type="#_x0000_t75" style="width:167.6pt;height:322.75pt">
            <v:imagedata r:id="rId58" o:title="UC14"/>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046B70"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ＭＳ Ｐゴシック" w:hAnsiTheme="majorHAnsi" w:cs="Arial"/>
                <w:color w:val="000000" w:themeColor="text1"/>
                <w:szCs w:val="24"/>
              </w:rPr>
            </w:pPr>
            <w:r w:rsidRPr="00046B70">
              <w:rPr>
                <w:rFonts w:asciiTheme="majorHAnsi" w:hAnsiTheme="majorHAnsi"/>
                <w:color w:val="000000" w:themeColor="text1"/>
                <w:szCs w:val="24"/>
              </w:rPr>
              <w:t>Update category of books</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Admin/Librarian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hAnsiTheme="majorHAnsi"/>
                <w:color w:val="000000" w:themeColor="text1"/>
                <w:szCs w:val="24"/>
              </w:rPr>
              <w:t>Update a category of books to the database</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Fields/Attributes must have validations on it</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User must log in with role “Admin” or “Librarian”</w:t>
            </w:r>
          </w:p>
        </w:tc>
      </w:tr>
      <w:tr w:rsidR="00FC3D52" w:rsidRPr="00046B70"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046B70" w:rsidRDefault="00FC3D52">
            <w:pPr>
              <w:spacing w:before="120" w:after="60"/>
              <w:ind w:left="547"/>
              <w:rPr>
                <w:rFonts w:asciiTheme="majorHAnsi" w:eastAsia="SimSun" w:hAnsiTheme="majorHAnsi" w:cs="Arial"/>
                <w:color w:val="000000" w:themeColor="text1"/>
                <w:szCs w:val="24"/>
                <w:lang w:eastAsia="zh-CN"/>
              </w:rPr>
            </w:pPr>
            <w:r w:rsidRPr="00046B70">
              <w:rPr>
                <w:rFonts w:asciiTheme="majorHAnsi" w:eastAsia="SimSun" w:hAnsiTheme="majorHAnsi"/>
                <w:color w:val="000000" w:themeColor="text1"/>
                <w:szCs w:val="24"/>
                <w:lang w:eastAsia="zh-CN"/>
              </w:rPr>
              <w:t>New  data of category is modified to database</w:t>
            </w:r>
          </w:p>
        </w:tc>
      </w:tr>
      <w:tr w:rsidR="00FC3D52" w:rsidRPr="00046B70"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In the result of search form or in the view detailed information form, user click “Edit”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3. User change the fields that they want to modify</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4. Click "Edit"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6. User click “Yes” button</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lastRenderedPageBreak/>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 xml:space="preserve">2. Display a form that has </w:t>
            </w:r>
            <w:r w:rsidRPr="00046B70">
              <w:rPr>
                <w:rFonts w:asciiTheme="majorHAnsi" w:eastAsia="SimSun" w:hAnsiTheme="majorHAnsi"/>
                <w:i/>
                <w:color w:val="000000" w:themeColor="text1"/>
                <w:szCs w:val="24"/>
                <w:lang w:eastAsia="zh-CN"/>
              </w:rPr>
              <w:lastRenderedPageBreak/>
              <w:t>detailed information of category and all the information appear in text box.</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5. Message box confirms "Are you sure to change the information of this category? “.</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7. Data will be checked and updated to the database.</w:t>
            </w:r>
          </w:p>
        </w:tc>
      </w:tr>
      <w:tr w:rsidR="00FC3D52" w:rsidRPr="00046B70"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lastRenderedPageBreak/>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 xml:space="preserve">Actor actions: </w:t>
            </w:r>
          </w:p>
          <w:p w:rsidR="00FC3D52" w:rsidRPr="00046B70" w:rsidRDefault="00FC3D52">
            <w:pPr>
              <w:rPr>
                <w:rFonts w:asciiTheme="majorHAnsi" w:eastAsia="SimSun" w:hAnsiTheme="majorHAnsi"/>
                <w:i/>
                <w:color w:val="000000" w:themeColor="text1"/>
                <w:szCs w:val="24"/>
                <w:lang w:eastAsia="zh-CN"/>
              </w:rPr>
            </w:pPr>
            <w:r w:rsidRPr="00046B70">
              <w:rPr>
                <w:rFonts w:asciiTheme="majorHAnsi" w:eastAsia="SimSun" w:hAnsiTheme="majorHAnsi"/>
                <w:i/>
                <w:color w:val="000000" w:themeColor="text1"/>
                <w:szCs w:val="24"/>
                <w:lang w:eastAsia="zh-CN"/>
              </w:rPr>
              <w:t>1. Click “No” button</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046B70" w:rsidRDefault="00FC3D52">
            <w:pPr>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System Response:</w:t>
            </w:r>
          </w:p>
          <w:p w:rsidR="00FC3D52" w:rsidRPr="00046B70" w:rsidRDefault="00FC3D52">
            <w:pPr>
              <w:rPr>
                <w:rFonts w:asciiTheme="majorHAnsi" w:eastAsia="SimSun" w:hAnsiTheme="majorHAnsi"/>
                <w:i/>
                <w:color w:val="000000" w:themeColor="text1"/>
                <w:szCs w:val="24"/>
                <w:lang w:eastAsia="zh-CN"/>
              </w:rPr>
            </w:pPr>
          </w:p>
          <w:p w:rsidR="00FC3D52" w:rsidRPr="00046B70" w:rsidRDefault="00FC3D52">
            <w:pPr>
              <w:spacing w:before="120" w:after="60"/>
              <w:ind w:left="547"/>
              <w:rPr>
                <w:rFonts w:asciiTheme="majorHAnsi" w:eastAsia="SimSun" w:hAnsiTheme="majorHAnsi" w:cs="Arial"/>
                <w:i/>
                <w:color w:val="000000" w:themeColor="text1"/>
                <w:szCs w:val="24"/>
                <w:lang w:eastAsia="zh-CN"/>
              </w:rPr>
            </w:pPr>
            <w:r w:rsidRPr="00046B70">
              <w:rPr>
                <w:rFonts w:asciiTheme="majorHAnsi" w:eastAsia="SimSun" w:hAnsiTheme="majorHAnsi"/>
                <w:i/>
                <w:color w:val="000000" w:themeColor="text1"/>
                <w:szCs w:val="24"/>
                <w:lang w:eastAsia="zh-CN"/>
              </w:rPr>
              <w:t>2. Stay in the current window form.</w:t>
            </w:r>
          </w:p>
        </w:tc>
      </w:tr>
      <w:tr w:rsidR="00FC3D52" w:rsidRPr="00046B70"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046B70" w:rsidRDefault="00FC3D52" w:rsidP="006D4366">
            <w:pPr>
              <w:spacing w:before="120" w:after="60"/>
              <w:ind w:left="152"/>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046B70" w:rsidRDefault="00FC3D52" w:rsidP="006D4FC8">
            <w:pPr>
              <w:keepNext/>
              <w:spacing w:before="120" w:after="60"/>
              <w:ind w:left="547"/>
              <w:rPr>
                <w:rFonts w:asciiTheme="majorHAnsi" w:eastAsia="ＭＳ Ｐゴシック" w:hAnsiTheme="majorHAnsi" w:cs="Arial"/>
                <w:color w:val="000000" w:themeColor="text1"/>
                <w:szCs w:val="24"/>
              </w:rPr>
            </w:pPr>
            <w:r w:rsidRPr="00046B70">
              <w:rPr>
                <w:rFonts w:asciiTheme="majorHAnsi" w:eastAsia="ＭＳ Ｐゴシック" w:hAnsiTheme="majorHAnsi"/>
                <w:color w:val="000000" w:themeColor="text1"/>
                <w:szCs w:val="24"/>
              </w:rPr>
              <w:t>N/A</w:t>
            </w:r>
          </w:p>
        </w:tc>
      </w:tr>
    </w:tbl>
    <w:p w:rsidR="00FC3D52" w:rsidRPr="00C55508" w:rsidRDefault="00FC3D52" w:rsidP="00C55508">
      <w:pPr>
        <w:pStyle w:val="Heading4"/>
      </w:pPr>
      <w:r w:rsidRPr="00C55508">
        <w:lastRenderedPageBreak/>
        <w:t>Manage Transactions (Borrowing and Returning)</w:t>
      </w:r>
    </w:p>
    <w:p w:rsidR="00FC3D52" w:rsidRPr="00BD5573" w:rsidRDefault="00FC3D52" w:rsidP="006D4366">
      <w:pPr>
        <w:pStyle w:val="Heading5"/>
      </w:pPr>
      <w:r w:rsidRPr="00BD5573">
        <w:t>Use Case-B Diagram</w:t>
      </w:r>
    </w:p>
    <w:p w:rsidR="00FC3D52" w:rsidRPr="00BD5573" w:rsidRDefault="00C55508" w:rsidP="006D4FC8">
      <w:pPr>
        <w:keepNext/>
        <w:autoSpaceDE w:val="0"/>
        <w:autoSpaceDN w:val="0"/>
        <w:adjustRightInd w:val="0"/>
        <w:spacing w:after="0" w:line="240" w:lineRule="auto"/>
        <w:jc w:val="center"/>
        <w:rPr>
          <w:rFonts w:asciiTheme="majorHAnsi" w:hAnsiTheme="majorHAnsi"/>
          <w:color w:val="000000" w:themeColor="text1"/>
          <w:sz w:val="36"/>
          <w:szCs w:val="36"/>
        </w:rPr>
      </w:pPr>
      <w:r w:rsidRPr="00BD5573">
        <w:rPr>
          <w:rFonts w:asciiTheme="majorHAnsi" w:hAnsiTheme="majorHAnsi" w:cs="Arial"/>
          <w:color w:val="000000" w:themeColor="text1"/>
          <w:sz w:val="36"/>
          <w:szCs w:val="36"/>
        </w:rPr>
        <w:object w:dxaOrig="6015" w:dyaOrig="3135">
          <v:shape id="_x0000_i1064" type="#_x0000_t75" style="width:245.8pt;height:126.6pt" o:ole="">
            <v:imagedata r:id="rId59" o:title=""/>
          </v:shape>
          <o:OLEObject Type="Embed" ProgID="Visio.Drawing.11" ShapeID="_x0000_i1064" DrawAspect="Content" ObjectID="_1396415537" r:id="rId60"/>
        </w:object>
      </w:r>
    </w:p>
    <w:p w:rsidR="00FC3D52" w:rsidRPr="00BD5573" w:rsidRDefault="00FC3D52" w:rsidP="006D4366">
      <w:pPr>
        <w:jc w:val="center"/>
      </w:pPr>
      <w:r w:rsidRPr="00BD5573">
        <w:t xml:space="preserve">Figure </w:t>
      </w:r>
      <w:fldSimple w:instr=" SEQ Figure \* ARABIC ">
        <w:r w:rsidR="00D55057">
          <w:rPr>
            <w:noProof/>
          </w:rPr>
          <w:t>9</w:t>
        </w:r>
      </w:fldSimple>
      <w:r w:rsidRPr="00BD5573">
        <w:t>: Reader’s related features</w:t>
      </w:r>
    </w:p>
    <w:p w:rsidR="00FC3D52" w:rsidRPr="00BD5573" w:rsidRDefault="00C55508" w:rsidP="006D4FC8">
      <w:pPr>
        <w:keepNext/>
        <w:autoSpaceDE w:val="0"/>
        <w:autoSpaceDN w:val="0"/>
        <w:adjustRightInd w:val="0"/>
        <w:spacing w:after="0" w:line="240" w:lineRule="auto"/>
        <w:jc w:val="center"/>
        <w:rPr>
          <w:rFonts w:asciiTheme="majorHAnsi" w:hAnsiTheme="majorHAnsi"/>
          <w:color w:val="000000" w:themeColor="text1"/>
          <w:sz w:val="36"/>
          <w:szCs w:val="36"/>
        </w:rPr>
      </w:pPr>
      <w:r w:rsidRPr="00BD5573">
        <w:rPr>
          <w:rFonts w:asciiTheme="majorHAnsi" w:hAnsiTheme="majorHAnsi" w:cs="Arial"/>
          <w:color w:val="000000" w:themeColor="text1"/>
          <w:sz w:val="36"/>
          <w:szCs w:val="36"/>
        </w:rPr>
        <w:object w:dxaOrig="7710" w:dyaOrig="3585">
          <v:shape id="_x0000_i1065" type="#_x0000_t75" style="width:335.15pt;height:156.4pt" o:ole="">
            <v:imagedata r:id="rId61" o:title=""/>
          </v:shape>
          <o:OLEObject Type="Embed" ProgID="Visio.Drawing.11" ShapeID="_x0000_i1065" DrawAspect="Content" ObjectID="_1396415538" r:id="rId62"/>
        </w:object>
      </w:r>
    </w:p>
    <w:p w:rsidR="00FC3D52" w:rsidRPr="00BD5573" w:rsidRDefault="00FC3D52" w:rsidP="006D4366">
      <w:pPr>
        <w:jc w:val="center"/>
      </w:pPr>
      <w:r w:rsidRPr="00BD5573">
        <w:t xml:space="preserve">Figure </w:t>
      </w:r>
      <w:fldSimple w:instr=" SEQ Figure \* ARABIC ">
        <w:r w:rsidR="00D55057">
          <w:rPr>
            <w:noProof/>
          </w:rPr>
          <w:t>10</w:t>
        </w:r>
      </w:fldSimple>
      <w:r w:rsidRPr="00BD5573">
        <w:t>: Internal User’s related features</w:t>
      </w:r>
    </w:p>
    <w:p w:rsidR="00FC3D52" w:rsidRPr="00BD5573" w:rsidRDefault="00FC3D52" w:rsidP="006D4366">
      <w:pPr>
        <w:pStyle w:val="Heading5"/>
      </w:pPr>
      <w:r w:rsidRPr="00BD5573">
        <w:t>Use Case-B Specification</w:t>
      </w:r>
    </w:p>
    <w:p w:rsidR="00FC3D52" w:rsidRPr="00BD5573" w:rsidRDefault="00FC3D52" w:rsidP="006D4FC8">
      <w:pPr>
        <w:autoSpaceDE w:val="0"/>
        <w:autoSpaceDN w:val="0"/>
        <w:adjustRightInd w:val="0"/>
        <w:spacing w:after="0" w:line="240" w:lineRule="auto"/>
        <w:rPr>
          <w:rFonts w:asciiTheme="majorHAnsi" w:hAnsiTheme="majorHAnsi"/>
          <w:color w:val="000000" w:themeColor="text1"/>
          <w:sz w:val="36"/>
          <w:szCs w:val="36"/>
        </w:rPr>
      </w:pPr>
    </w:p>
    <w:p w:rsidR="00FC3D52" w:rsidRPr="00BD5573" w:rsidRDefault="00FC3D52" w:rsidP="006D4366">
      <w:pPr>
        <w:pStyle w:val="Heading6"/>
      </w:pPr>
      <w:bookmarkStart w:id="291" w:name="_Toc316681144"/>
      <w:r w:rsidRPr="00BD5573">
        <w:lastRenderedPageBreak/>
        <w:t xml:space="preserve">Use Case </w:t>
      </w:r>
      <w:fldSimple w:instr=" SEQ Use_Case \* ARABIC ">
        <w:r w:rsidR="00D55057">
          <w:rPr>
            <w:noProof/>
          </w:rPr>
          <w:t>15</w:t>
        </w:r>
      </w:fldSimple>
      <w:r w:rsidRPr="00BD5573">
        <w:t>: Register a Book online</w:t>
      </w:r>
      <w:bookmarkEnd w:id="291"/>
    </w:p>
    <w:bookmarkStart w:id="292" w:name="_Toc446234547"/>
    <w:bookmarkStart w:id="293" w:name="_Toc467738720"/>
    <w:bookmarkStart w:id="294" w:name="_Toc499640208"/>
    <w:bookmarkStart w:id="295" w:name="_Toc463083793"/>
    <w:bookmarkStart w:id="296" w:name="_Toc465677963"/>
    <w:bookmarkStart w:id="297" w:name="_Toc467738735"/>
    <w:bookmarkStart w:id="298" w:name="_Toc456598586"/>
    <w:bookmarkStart w:id="299" w:name="_Toc504442098"/>
    <w:p w:rsidR="00FC3D52" w:rsidRPr="00BD5573" w:rsidRDefault="00FC3D52" w:rsidP="006D4FC8">
      <w:pPr>
        <w:keepNext/>
        <w:tabs>
          <w:tab w:val="left" w:pos="945"/>
        </w:tabs>
        <w:jc w:val="center"/>
        <w:rPr>
          <w:rFonts w:asciiTheme="majorHAnsi" w:hAnsiTheme="majorHAnsi"/>
          <w:color w:val="000000" w:themeColor="text1"/>
          <w:sz w:val="36"/>
          <w:szCs w:val="36"/>
        </w:rPr>
      </w:pPr>
      <w:r w:rsidRPr="00BD5573">
        <w:rPr>
          <w:rFonts w:asciiTheme="majorHAnsi" w:hAnsiTheme="majorHAnsi"/>
          <w:color w:val="000000" w:themeColor="text1"/>
          <w:sz w:val="36"/>
          <w:szCs w:val="36"/>
        </w:rPr>
        <w:object w:dxaOrig="3408" w:dyaOrig="1660">
          <v:shape id="_x0000_i1066" type="#_x0000_t75" style="width:327.7pt;height:158.9pt" o:ole="">
            <v:imagedata r:id="rId63" o:title=""/>
          </v:shape>
          <o:OLEObject Type="Embed" ProgID="Visio.Drawing.11" ShapeID="_x0000_i1066" DrawAspect="Content" ObjectID="_1396415539" r:id="rId64"/>
        </w:object>
      </w:r>
    </w:p>
    <w:p w:rsidR="00FC3D52" w:rsidRPr="00BD5573" w:rsidRDefault="00E432E6" w:rsidP="006D4366">
      <w:pPr>
        <w:pStyle w:val="Caption"/>
        <w:keepNext/>
        <w:ind w:left="0"/>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067" type="#_x0000_t75" style="width:191.15pt;height:265.65pt">
            <v:imagedata r:id="rId65" o:title="UC15"/>
          </v:shape>
        </w:pict>
      </w:r>
    </w:p>
    <w:tbl>
      <w:tblPr>
        <w:tblW w:w="4940" w:type="pct"/>
        <w:tblCellMar>
          <w:left w:w="0" w:type="dxa"/>
          <w:right w:w="0" w:type="dxa"/>
        </w:tblCellMar>
        <w:tblLook w:val="0000" w:firstRow="0" w:lastRow="0" w:firstColumn="0" w:lastColumn="0" w:noHBand="0" w:noVBand="0"/>
      </w:tblPr>
      <w:tblGrid>
        <w:gridCol w:w="2000"/>
        <w:gridCol w:w="3187"/>
        <w:gridCol w:w="3052"/>
      </w:tblGrid>
      <w:tr w:rsidR="00FC3D52" w:rsidRPr="006D4366" w:rsidTr="006D4FC8">
        <w:tc>
          <w:tcPr>
            <w:tcW w:w="1214" w:type="pct"/>
            <w:tcBorders>
              <w:top w:val="single" w:sz="8" w:space="0" w:color="auto"/>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Register book online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Reader</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hAnsiTheme="majorHAnsi"/>
                <w:color w:val="000000" w:themeColor="text1"/>
                <w:szCs w:val="24"/>
              </w:rPr>
              <w:t>Register book online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User is available to borrow book</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User must log in as a reader</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New register record is inserted into database</w:t>
            </w:r>
          </w:p>
        </w:tc>
      </w:tr>
      <w:tr w:rsidR="00FC3D52" w:rsidRPr="006D4366" w:rsidTr="00F06A46">
        <w:trPr>
          <w:trHeight w:val="1256"/>
        </w:trPr>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lastRenderedPageBreak/>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Register icon on a book</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4. Click OK</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1]</w:t>
            </w:r>
          </w:p>
          <w:p w:rsidR="00FC3D52" w:rsidRPr="006D4366" w:rsidRDefault="00FC3D52" w:rsidP="006D4FC8">
            <w:pPr>
              <w:rPr>
                <w:rFonts w:asciiTheme="majorHAnsi" w:eastAsia="SimSun" w:hAnsiTheme="majorHAnsi"/>
                <w:i/>
                <w:color w:val="000000" w:themeColor="text1"/>
                <w:szCs w:val="24"/>
                <w:lang w:eastAsia="zh-CN"/>
              </w:rPr>
            </w:pP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Display confirm message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keepNext/>
              <w:rPr>
                <w:rFonts w:asciiTheme="majorHAnsi" w:eastAsia="ＭＳ Ｐゴシック" w:hAnsiTheme="majorHAnsi"/>
                <w:i/>
                <w:color w:val="000000" w:themeColor="text1"/>
                <w:szCs w:val="24"/>
              </w:rPr>
            </w:pPr>
            <w:r w:rsidRPr="006D4366">
              <w:rPr>
                <w:rFonts w:asciiTheme="majorHAnsi" w:eastAsia="ＭＳ Ｐゴシック" w:hAnsiTheme="majorHAnsi"/>
                <w:i/>
                <w:color w:val="000000" w:themeColor="text1"/>
                <w:szCs w:val="24"/>
              </w:rPr>
              <w:t xml:space="preserve">5. Save register info to database.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ＭＳ Ｐゴシック" w:hAnsiTheme="majorHAnsi"/>
                <w:i/>
                <w:color w:val="000000" w:themeColor="text1"/>
                <w:szCs w:val="24"/>
              </w:rPr>
              <w:t>6. Display info message</w:t>
            </w:r>
            <w:r w:rsidRPr="006D4366">
              <w:rPr>
                <w:rFonts w:asciiTheme="majorHAnsi" w:eastAsia="SimSun" w:hAnsiTheme="majorHAnsi"/>
                <w:i/>
                <w:color w:val="000000" w:themeColor="text1"/>
                <w:szCs w:val="24"/>
                <w:lang w:eastAsia="zh-CN"/>
              </w:rPr>
              <w:t xml:space="preserve">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7. Back to book list page</w:t>
            </w:r>
          </w:p>
        </w:tc>
      </w:tr>
      <w:tr w:rsidR="00FC3D52" w:rsidRPr="006D4366" w:rsidTr="00F06A46">
        <w:tc>
          <w:tcPr>
            <w:tcW w:w="1214" w:type="pct"/>
            <w:tcBorders>
              <w:top w:val="nil"/>
              <w:left w:val="single" w:sz="8" w:space="0" w:color="auto"/>
              <w:bottom w:val="single" w:sz="4"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“Cancel”</w:t>
            </w:r>
          </w:p>
          <w:p w:rsidR="00FC3D52" w:rsidRPr="006D4366" w:rsidRDefault="00FC3D52" w:rsidP="006D4FC8">
            <w:pPr>
              <w:rPr>
                <w:rFonts w:asciiTheme="majorHAnsi" w:eastAsia="SimSun" w:hAnsiTheme="majorHAnsi"/>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Back to book list page</w:t>
            </w:r>
          </w:p>
        </w:tc>
      </w:tr>
      <w:tr w:rsidR="00FC3D52" w:rsidRPr="006D4366" w:rsidTr="006D4FC8">
        <w:tc>
          <w:tcPr>
            <w:tcW w:w="1214" w:type="pct"/>
            <w:tcBorders>
              <w:top w:val="single" w:sz="4" w:space="0" w:color="auto"/>
              <w:left w:val="single" w:sz="4" w:space="0" w:color="auto"/>
              <w:bottom w:val="single" w:sz="4" w:space="0" w:color="auto"/>
              <w:right w:val="single" w:sz="4"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6D4366" w:rsidRDefault="00FC3D52" w:rsidP="006D4FC8">
            <w:pPr>
              <w:keepNext/>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N/A</w:t>
            </w:r>
          </w:p>
        </w:tc>
      </w:tr>
    </w:tbl>
    <w:p w:rsidR="00FC3D52" w:rsidRPr="00BD5573" w:rsidRDefault="00FC3D52" w:rsidP="006D4FC8">
      <w:pPr>
        <w:pStyle w:val="Caption"/>
        <w:rPr>
          <w:rFonts w:asciiTheme="majorHAnsi" w:hAnsiTheme="majorHAnsi"/>
          <w:color w:val="000000" w:themeColor="text1"/>
          <w:sz w:val="36"/>
          <w:szCs w:val="36"/>
        </w:rPr>
      </w:pPr>
    </w:p>
    <w:p w:rsidR="00FC3D52" w:rsidRPr="00BD5573" w:rsidRDefault="00FC3D52" w:rsidP="006D4366">
      <w:pPr>
        <w:pStyle w:val="Heading6"/>
        <w:rPr>
          <w:lang w:val="en-GB"/>
        </w:rPr>
      </w:pPr>
      <w:bookmarkStart w:id="300" w:name="_Toc316681145"/>
      <w:r w:rsidRPr="00BD5573">
        <w:t xml:space="preserve">Use Case </w:t>
      </w:r>
      <w:fldSimple w:instr=" SEQ Use_Case \* ARABIC ">
        <w:r w:rsidR="00D55057">
          <w:rPr>
            <w:noProof/>
          </w:rPr>
          <w:t>16</w:t>
        </w:r>
      </w:fldSimple>
      <w:r w:rsidRPr="00BD5573">
        <w:t>: View Register information</w:t>
      </w:r>
      <w:bookmarkEnd w:id="300"/>
    </w:p>
    <w:p w:rsidR="00FC3D52" w:rsidRPr="00BD5573" w:rsidRDefault="00FC3D52" w:rsidP="006D4FC8">
      <w:pPr>
        <w:ind w:left="1440"/>
        <w:jc w:val="center"/>
        <w:rPr>
          <w:rFonts w:asciiTheme="majorHAnsi" w:hAnsiTheme="majorHAnsi"/>
          <w:color w:val="000000" w:themeColor="text1"/>
          <w:sz w:val="36"/>
          <w:szCs w:val="36"/>
        </w:rPr>
      </w:pPr>
      <w:r w:rsidRPr="00BD5573">
        <w:rPr>
          <w:rFonts w:asciiTheme="majorHAnsi" w:hAnsiTheme="majorHAnsi"/>
          <w:color w:val="000000" w:themeColor="text1"/>
          <w:sz w:val="36"/>
          <w:szCs w:val="36"/>
        </w:rPr>
        <w:object w:dxaOrig="3494" w:dyaOrig="1660">
          <v:shape id="_x0000_i1068" type="#_x0000_t75" style="width:280.55pt;height:134.05pt" o:ole="">
            <v:imagedata r:id="rId66" o:title=""/>
          </v:shape>
          <o:OLEObject Type="Embed" ProgID="Visio.Drawing.11" ShapeID="_x0000_i1068" DrawAspect="Content" ObjectID="_1396415540" r:id="rId67"/>
        </w:object>
      </w:r>
    </w:p>
    <w:p w:rsidR="00FC3D52" w:rsidRPr="00BD5573" w:rsidRDefault="00E432E6" w:rsidP="006D4FC8">
      <w:pPr>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069" type="#_x0000_t75" style="width:196.15pt;height:196.15pt">
            <v:imagedata r:id="rId68" o:title="UC16"/>
          </v:shape>
        </w:pict>
      </w:r>
    </w:p>
    <w:tbl>
      <w:tblPr>
        <w:tblW w:w="5000" w:type="pct"/>
        <w:tblCellMar>
          <w:left w:w="0" w:type="dxa"/>
          <w:right w:w="0" w:type="dxa"/>
        </w:tblCellMar>
        <w:tblLook w:val="0000" w:firstRow="0" w:lastRow="0" w:firstColumn="0" w:lastColumn="0" w:noHBand="0" w:noVBand="0"/>
      </w:tblPr>
      <w:tblGrid>
        <w:gridCol w:w="2133"/>
        <w:gridCol w:w="3054"/>
        <w:gridCol w:w="3152"/>
      </w:tblGrid>
      <w:tr w:rsidR="00FC3D52" w:rsidRPr="006D4366" w:rsidTr="006D4FC8">
        <w:tc>
          <w:tcPr>
            <w:tcW w:w="1279" w:type="pct"/>
            <w:tcBorders>
              <w:top w:val="single" w:sz="8" w:space="0" w:color="auto"/>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Use Case Name</w:t>
            </w:r>
          </w:p>
        </w:tc>
        <w:tc>
          <w:tcPr>
            <w:tcW w:w="3721"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View register info</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Actors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Reader</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Description</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hAnsiTheme="majorHAnsi"/>
                <w:color w:val="000000" w:themeColor="text1"/>
                <w:szCs w:val="24"/>
              </w:rPr>
              <w:t>View register info</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bookmarkStart w:id="301" w:name="OLE_LINK5"/>
            <w:bookmarkStart w:id="302" w:name="OLE_LINK6"/>
            <w:r w:rsidRPr="006D4366">
              <w:rPr>
                <w:rFonts w:asciiTheme="majorHAnsi" w:eastAsia="ＭＳ Ｐゴシック" w:hAnsiTheme="majorHAnsi"/>
                <w:color w:val="000000" w:themeColor="text1"/>
                <w:szCs w:val="24"/>
              </w:rPr>
              <w:t>Requirement</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N/A</w:t>
            </w:r>
          </w:p>
        </w:tc>
      </w:tr>
      <w:bookmarkEnd w:id="301"/>
      <w:bookmarkEnd w:id="302"/>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Pre-conditions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User must log in as a reader</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Post-conditions</w:t>
            </w:r>
          </w:p>
        </w:tc>
        <w:tc>
          <w:tcPr>
            <w:tcW w:w="3721"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Register info is displayed</w:t>
            </w:r>
          </w:p>
        </w:tc>
      </w:tr>
      <w:tr w:rsidR="00FC3D52" w:rsidRPr="006D4366" w:rsidTr="00F06A46">
        <w:trPr>
          <w:trHeight w:val="790"/>
        </w:trPr>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Basic Flow</w:t>
            </w:r>
          </w:p>
        </w:tc>
        <w:tc>
          <w:tcPr>
            <w:tcW w:w="1831"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Actor Actions:</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“View Register Info”</w:t>
            </w:r>
          </w:p>
          <w:p w:rsidR="00FC3D52" w:rsidRPr="006D4366" w:rsidRDefault="00FC3D52" w:rsidP="006D4FC8">
            <w:pPr>
              <w:rPr>
                <w:rFonts w:asciiTheme="majorHAnsi" w:eastAsia="SimSun" w:hAnsiTheme="majorHAnsi"/>
                <w:i/>
                <w:color w:val="000000" w:themeColor="text1"/>
                <w:szCs w:val="24"/>
                <w:lang w:eastAsia="zh-CN"/>
              </w:rPr>
            </w:pPr>
          </w:p>
        </w:tc>
        <w:tc>
          <w:tcPr>
            <w:tcW w:w="1890"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Display all register of the logged in user</w:t>
            </w:r>
          </w:p>
        </w:tc>
      </w:tr>
      <w:tr w:rsidR="00FC3D52" w:rsidRPr="006D4366" w:rsidTr="006D4FC8">
        <w:tc>
          <w:tcPr>
            <w:tcW w:w="1279" w:type="pct"/>
            <w:tcBorders>
              <w:top w:val="single" w:sz="4" w:space="0" w:color="auto"/>
              <w:left w:val="single" w:sz="4" w:space="0" w:color="auto"/>
              <w:bottom w:val="single" w:sz="4" w:space="0" w:color="auto"/>
              <w:right w:val="single" w:sz="4"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Exception Flow</w:t>
            </w:r>
          </w:p>
        </w:tc>
        <w:tc>
          <w:tcPr>
            <w:tcW w:w="3721"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6D4366" w:rsidRDefault="00FC3D52" w:rsidP="006D4FC8">
            <w:pPr>
              <w:keepNext/>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N/A</w:t>
            </w:r>
          </w:p>
        </w:tc>
      </w:tr>
    </w:tbl>
    <w:p w:rsidR="00FC3D52" w:rsidRPr="00BD5573" w:rsidRDefault="00FC3D52" w:rsidP="006D4366">
      <w:pPr>
        <w:pStyle w:val="Heading6"/>
        <w:rPr>
          <w:lang w:val="en-GB"/>
        </w:rPr>
      </w:pPr>
      <w:bookmarkStart w:id="303" w:name="_Toc316681146"/>
      <w:r w:rsidRPr="00BD5573">
        <w:lastRenderedPageBreak/>
        <w:t xml:space="preserve">Use Case </w:t>
      </w:r>
      <w:fldSimple w:instr=" SEQ Use_Case \* ARABIC ">
        <w:r w:rsidR="00D55057">
          <w:rPr>
            <w:noProof/>
          </w:rPr>
          <w:t>17</w:t>
        </w:r>
      </w:fldSimple>
      <w:r w:rsidRPr="00BD5573">
        <w:t>: Confirm Registers</w:t>
      </w:r>
      <w:bookmarkEnd w:id="303"/>
    </w:p>
    <w:p w:rsidR="00FC3D52" w:rsidRPr="00BD5573" w:rsidRDefault="00FC3D52" w:rsidP="006D4FC8">
      <w:pPr>
        <w:jc w:val="center"/>
        <w:rPr>
          <w:rFonts w:asciiTheme="majorHAnsi" w:hAnsiTheme="majorHAnsi"/>
          <w:color w:val="000000" w:themeColor="text1"/>
          <w:sz w:val="36"/>
          <w:szCs w:val="36"/>
        </w:rPr>
      </w:pPr>
      <w:r w:rsidRPr="00BD5573">
        <w:rPr>
          <w:rFonts w:asciiTheme="majorHAnsi" w:hAnsiTheme="majorHAnsi"/>
          <w:color w:val="000000" w:themeColor="text1"/>
          <w:sz w:val="36"/>
          <w:szCs w:val="36"/>
        </w:rPr>
        <w:object w:dxaOrig="3505" w:dyaOrig="1660">
          <v:shape id="_x0000_i1070" type="#_x0000_t75" style="width:300.4pt;height:142.75pt" o:ole="">
            <v:imagedata r:id="rId69" o:title=""/>
          </v:shape>
          <o:OLEObject Type="Embed" ProgID="Visio.Drawing.11" ShapeID="_x0000_i1070" DrawAspect="Content" ObjectID="_1396415541" r:id="rId70"/>
        </w:object>
      </w:r>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color w:val="000000" w:themeColor="text1"/>
          <w:sz w:val="36"/>
          <w:szCs w:val="36"/>
        </w:rPr>
        <w:pict>
          <v:shape id="_x0000_i1071" type="#_x0000_t75" style="width:206.05pt;height:350.05pt">
            <v:imagedata r:id="rId71" o:title="UC17"/>
          </v:shape>
        </w:pict>
      </w:r>
    </w:p>
    <w:tbl>
      <w:tblPr>
        <w:tblW w:w="5000" w:type="pct"/>
        <w:tblCellMar>
          <w:left w:w="0" w:type="dxa"/>
          <w:right w:w="0" w:type="dxa"/>
        </w:tblCellMar>
        <w:tblLook w:val="0000" w:firstRow="0" w:lastRow="0" w:firstColumn="0" w:lastColumn="0" w:noHBand="0" w:noVBand="0"/>
      </w:tblPr>
      <w:tblGrid>
        <w:gridCol w:w="2134"/>
        <w:gridCol w:w="3055"/>
        <w:gridCol w:w="3150"/>
      </w:tblGrid>
      <w:tr w:rsidR="00FC3D52" w:rsidRPr="006D4366" w:rsidTr="006D4FC8">
        <w:tc>
          <w:tcPr>
            <w:tcW w:w="1279" w:type="pct"/>
            <w:tcBorders>
              <w:top w:val="single" w:sz="8" w:space="0" w:color="auto"/>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Use Case Name</w:t>
            </w:r>
          </w:p>
        </w:tc>
        <w:tc>
          <w:tcPr>
            <w:tcW w:w="3721"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Confirm register</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Actors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Librarian</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Description</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hAnsiTheme="majorHAnsi"/>
                <w:color w:val="000000" w:themeColor="text1"/>
                <w:szCs w:val="24"/>
              </w:rPr>
              <w:t>Confirm register</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Requirement</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N/A</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lastRenderedPageBreak/>
              <w:t>Pre-conditions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User must log in as a librarian</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Post-conditions</w:t>
            </w:r>
          </w:p>
        </w:tc>
        <w:tc>
          <w:tcPr>
            <w:tcW w:w="3721"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New borrowing record is inserted into database</w:t>
            </w:r>
          </w:p>
        </w:tc>
      </w:tr>
      <w:tr w:rsidR="00FC3D52" w:rsidRPr="006D4366" w:rsidTr="00F06A46">
        <w:trPr>
          <w:trHeight w:val="790"/>
        </w:trPr>
        <w:tc>
          <w:tcPr>
            <w:tcW w:w="1279"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Basic Flow</w:t>
            </w:r>
          </w:p>
        </w:tc>
        <w:tc>
          <w:tcPr>
            <w:tcW w:w="1832"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Actor Actions:</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“View Register”</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Select a register</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4. Click “Confirm”</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1]</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6. Click “OK”</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2]</w:t>
            </w:r>
          </w:p>
        </w:tc>
        <w:tc>
          <w:tcPr>
            <w:tcW w:w="1889"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Display all available registers</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5. Display confirm message box</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7. Update register info</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8. Back to register list page</w:t>
            </w:r>
          </w:p>
        </w:tc>
      </w:tr>
      <w:tr w:rsidR="00FC3D52" w:rsidRPr="006D4366" w:rsidTr="00F06A46">
        <w:tc>
          <w:tcPr>
            <w:tcW w:w="1279" w:type="pct"/>
            <w:tcBorders>
              <w:top w:val="nil"/>
              <w:left w:val="single" w:sz="8" w:space="0" w:color="auto"/>
              <w:bottom w:val="single" w:sz="4"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Alternative Flow 1</w:t>
            </w:r>
          </w:p>
        </w:tc>
        <w:tc>
          <w:tcPr>
            <w:tcW w:w="1832"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“Deny”</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Click “OK”</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2]</w:t>
            </w:r>
          </w:p>
        </w:tc>
        <w:tc>
          <w:tcPr>
            <w:tcW w:w="1889"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Display confirm message box</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4. Update register info</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5. Back to register list page</w:t>
            </w:r>
          </w:p>
        </w:tc>
      </w:tr>
      <w:tr w:rsidR="00FC3D52" w:rsidRPr="006D4366" w:rsidTr="00F06A46">
        <w:tc>
          <w:tcPr>
            <w:tcW w:w="1279" w:type="pct"/>
            <w:tcBorders>
              <w:top w:val="nil"/>
              <w:left w:val="single" w:sz="8" w:space="0" w:color="auto"/>
              <w:bottom w:val="single" w:sz="4"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Alternative Flow 2</w:t>
            </w:r>
          </w:p>
        </w:tc>
        <w:tc>
          <w:tcPr>
            <w:tcW w:w="1832"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“Cancel”</w:t>
            </w:r>
          </w:p>
          <w:p w:rsidR="00FC3D52" w:rsidRPr="006D4366" w:rsidRDefault="00FC3D52" w:rsidP="006D4FC8">
            <w:pPr>
              <w:rPr>
                <w:rFonts w:asciiTheme="majorHAnsi" w:eastAsia="SimSun" w:hAnsiTheme="majorHAnsi"/>
                <w:i/>
                <w:color w:val="000000" w:themeColor="text1"/>
                <w:szCs w:val="24"/>
                <w:lang w:eastAsia="zh-CN"/>
              </w:rPr>
            </w:pPr>
          </w:p>
        </w:tc>
        <w:tc>
          <w:tcPr>
            <w:tcW w:w="1889"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Back to register list page</w:t>
            </w:r>
          </w:p>
        </w:tc>
      </w:tr>
      <w:tr w:rsidR="00FC3D52" w:rsidRPr="006D4366" w:rsidTr="006D4FC8">
        <w:tc>
          <w:tcPr>
            <w:tcW w:w="1279" w:type="pct"/>
            <w:tcBorders>
              <w:top w:val="single" w:sz="4" w:space="0" w:color="auto"/>
              <w:left w:val="single" w:sz="4" w:space="0" w:color="auto"/>
              <w:bottom w:val="single" w:sz="4" w:space="0" w:color="auto"/>
              <w:right w:val="single" w:sz="4"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Exception Flow</w:t>
            </w:r>
          </w:p>
        </w:tc>
        <w:tc>
          <w:tcPr>
            <w:tcW w:w="3721"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6D4366" w:rsidRDefault="00FC3D52" w:rsidP="006D4FC8">
            <w:pPr>
              <w:keepNext/>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N/A</w:t>
            </w:r>
          </w:p>
        </w:tc>
      </w:tr>
    </w:tbl>
    <w:p w:rsidR="00FC3D52" w:rsidRPr="00BD5573" w:rsidRDefault="00FC3D52" w:rsidP="006D4FC8">
      <w:pPr>
        <w:rPr>
          <w:rFonts w:asciiTheme="majorHAnsi" w:hAnsiTheme="majorHAnsi"/>
          <w:color w:val="000000" w:themeColor="text1"/>
          <w:sz w:val="36"/>
          <w:szCs w:val="36"/>
          <w:lang w:val="en-GB"/>
        </w:rPr>
      </w:pPr>
    </w:p>
    <w:p w:rsidR="00FC3D52" w:rsidRPr="00BD5573" w:rsidRDefault="00FC3D52" w:rsidP="006D4366">
      <w:pPr>
        <w:pStyle w:val="Heading6"/>
        <w:rPr>
          <w:lang w:val="en-GB"/>
        </w:rPr>
      </w:pPr>
      <w:bookmarkStart w:id="304" w:name="_Toc316681147"/>
      <w:r w:rsidRPr="00BD5573">
        <w:lastRenderedPageBreak/>
        <w:t xml:space="preserve">Use Case </w:t>
      </w:r>
      <w:fldSimple w:instr=" SEQ Use_Case \* ARABIC ">
        <w:r w:rsidR="00D55057">
          <w:rPr>
            <w:noProof/>
          </w:rPr>
          <w:t>18</w:t>
        </w:r>
      </w:fldSimple>
      <w:r w:rsidRPr="00BD5573">
        <w:t>: Update after Reader take Copy of Book</w:t>
      </w:r>
      <w:bookmarkEnd w:id="304"/>
    </w:p>
    <w:p w:rsidR="00FC3D52" w:rsidRPr="00BD5573" w:rsidRDefault="00C55508" w:rsidP="006D4FC8">
      <w:pPr>
        <w:jc w:val="center"/>
        <w:rPr>
          <w:rFonts w:asciiTheme="majorHAnsi" w:hAnsiTheme="majorHAnsi"/>
          <w:color w:val="000000" w:themeColor="text1"/>
          <w:sz w:val="36"/>
          <w:szCs w:val="36"/>
          <w:lang w:val="en-GB"/>
        </w:rPr>
      </w:pPr>
      <w:r w:rsidRPr="00BD5573">
        <w:rPr>
          <w:rFonts w:asciiTheme="majorHAnsi" w:hAnsiTheme="majorHAnsi"/>
          <w:color w:val="000000" w:themeColor="text1"/>
          <w:sz w:val="36"/>
          <w:szCs w:val="36"/>
        </w:rPr>
        <w:object w:dxaOrig="3592" w:dyaOrig="1660">
          <v:shape id="_x0000_i1072" type="#_x0000_t75" style="width:253.25pt;height:117.95pt" o:ole="">
            <v:imagedata r:id="rId72" o:title=""/>
          </v:shape>
          <o:OLEObject Type="Embed" ProgID="Visio.Drawing.11" ShapeID="_x0000_i1072" DrawAspect="Content" ObjectID="_1396415542" r:id="rId73"/>
        </w:object>
      </w:r>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color w:val="000000" w:themeColor="text1"/>
          <w:sz w:val="36"/>
          <w:szCs w:val="36"/>
          <w:lang w:val="en-GB"/>
        </w:rPr>
        <w:pict>
          <v:shape id="_x0000_i1073" type="#_x0000_t75" style="width:196.15pt;height:332.7pt">
            <v:imagedata r:id="rId74" o:title="UC18"/>
          </v:shape>
        </w:pict>
      </w:r>
    </w:p>
    <w:tbl>
      <w:tblPr>
        <w:tblW w:w="4940" w:type="pct"/>
        <w:tblCellMar>
          <w:left w:w="0" w:type="dxa"/>
          <w:right w:w="0" w:type="dxa"/>
        </w:tblCellMar>
        <w:tblLook w:val="0000" w:firstRow="0" w:lastRow="0" w:firstColumn="0" w:lastColumn="0" w:noHBand="0" w:noVBand="0"/>
      </w:tblPr>
      <w:tblGrid>
        <w:gridCol w:w="2000"/>
        <w:gridCol w:w="3187"/>
        <w:gridCol w:w="3052"/>
      </w:tblGrid>
      <w:tr w:rsidR="00FC3D52" w:rsidRPr="006D4366" w:rsidTr="006D4FC8">
        <w:tc>
          <w:tcPr>
            <w:tcW w:w="1214" w:type="pct"/>
            <w:tcBorders>
              <w:top w:val="single" w:sz="8" w:space="0" w:color="auto"/>
              <w:left w:val="single" w:sz="8" w:space="0" w:color="auto"/>
              <w:bottom w:val="single" w:sz="8" w:space="0" w:color="auto"/>
              <w:right w:val="single" w:sz="8" w:space="0" w:color="auto"/>
            </w:tcBorders>
            <w:shd w:val="clear" w:color="auto" w:fill="A6A6A6"/>
          </w:tcPr>
          <w:p w:rsidR="00FC3D52" w:rsidRPr="006D4366" w:rsidRDefault="00FC3D52" w:rsidP="006D4366">
            <w:pPr>
              <w:ind w:left="152" w:hanging="10"/>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Take registered book</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hanging="10"/>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Librarian</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hanging="10"/>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hAnsiTheme="majorHAnsi"/>
                <w:color w:val="000000" w:themeColor="text1"/>
                <w:szCs w:val="24"/>
              </w:rPr>
              <w:t>Reader takes registered book</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hanging="10"/>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Reader info is available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hanging="10"/>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User must log in as a librarian</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hanging="10"/>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lastRenderedPageBreak/>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New borrowing record is inserted into database</w:t>
            </w:r>
          </w:p>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Register record is updated</w:t>
            </w:r>
          </w:p>
        </w:tc>
      </w:tr>
      <w:tr w:rsidR="00FC3D52" w:rsidRPr="006D4366" w:rsidTr="00F06A46">
        <w:trPr>
          <w:trHeight w:val="1256"/>
        </w:trPr>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hanging="10"/>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User input Reader ID</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Click “Take Book” button</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5. Select the required book</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6. Click “Take”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8. Click “OK”</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1]</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keepNext/>
              <w:rPr>
                <w:rFonts w:asciiTheme="majorHAnsi" w:eastAsia="ＭＳ Ｐゴシック" w:hAnsiTheme="majorHAnsi"/>
                <w:i/>
                <w:color w:val="000000" w:themeColor="text1"/>
                <w:szCs w:val="24"/>
              </w:rPr>
            </w:pPr>
            <w:r w:rsidRPr="006D4366">
              <w:rPr>
                <w:rFonts w:asciiTheme="majorHAnsi" w:eastAsia="ＭＳ Ｐゴシック" w:hAnsiTheme="majorHAnsi"/>
                <w:i/>
                <w:color w:val="000000" w:themeColor="text1"/>
                <w:szCs w:val="24"/>
              </w:rPr>
              <w:t>2. Display reader info</w:t>
            </w:r>
          </w:p>
          <w:p w:rsidR="00FC3D52" w:rsidRPr="006D4366" w:rsidRDefault="00FC3D52" w:rsidP="006D4FC8">
            <w:pPr>
              <w:keepNext/>
              <w:rPr>
                <w:rFonts w:asciiTheme="majorHAnsi" w:eastAsia="ＭＳ Ｐゴシック" w:hAnsiTheme="majorHAnsi"/>
                <w:i/>
                <w:color w:val="000000" w:themeColor="text1"/>
                <w:szCs w:val="24"/>
              </w:rPr>
            </w:pPr>
          </w:p>
          <w:p w:rsidR="00FC3D52" w:rsidRPr="006D4366" w:rsidRDefault="00FC3D52" w:rsidP="006D4FC8">
            <w:pPr>
              <w:keepNext/>
              <w:rPr>
                <w:rFonts w:asciiTheme="majorHAnsi" w:eastAsia="ＭＳ Ｐゴシック" w:hAnsiTheme="majorHAnsi"/>
                <w:i/>
                <w:color w:val="000000" w:themeColor="text1"/>
                <w:szCs w:val="24"/>
              </w:rPr>
            </w:pPr>
            <w:r w:rsidRPr="006D4366">
              <w:rPr>
                <w:rFonts w:asciiTheme="majorHAnsi" w:eastAsia="ＭＳ Ｐゴシック" w:hAnsiTheme="majorHAnsi"/>
                <w:i/>
                <w:color w:val="000000" w:themeColor="text1"/>
                <w:szCs w:val="24"/>
              </w:rPr>
              <w:t>4. Display a list of registered book</w:t>
            </w:r>
          </w:p>
          <w:p w:rsidR="00FC3D52" w:rsidRPr="006D4366" w:rsidRDefault="00FC3D52" w:rsidP="006D4FC8">
            <w:pPr>
              <w:keepNext/>
              <w:rPr>
                <w:rFonts w:asciiTheme="majorHAnsi" w:eastAsia="ＭＳ Ｐゴシック" w:hAnsiTheme="majorHAnsi"/>
                <w:i/>
                <w:color w:val="000000" w:themeColor="text1"/>
                <w:szCs w:val="24"/>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7. Display confirm message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9. Save borrowing info to database</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10. Update register info</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11. Display info message</w:t>
            </w:r>
          </w:p>
        </w:tc>
      </w:tr>
      <w:tr w:rsidR="00FC3D52" w:rsidRPr="006D4366" w:rsidTr="00F06A46">
        <w:tc>
          <w:tcPr>
            <w:tcW w:w="1214" w:type="pct"/>
            <w:tcBorders>
              <w:top w:val="nil"/>
              <w:left w:val="single" w:sz="8" w:space="0" w:color="auto"/>
              <w:bottom w:val="single" w:sz="4" w:space="0" w:color="auto"/>
              <w:right w:val="single" w:sz="8" w:space="0" w:color="auto"/>
            </w:tcBorders>
            <w:shd w:val="clear" w:color="auto" w:fill="A6A6A6"/>
          </w:tcPr>
          <w:p w:rsidR="00FC3D52" w:rsidRPr="006D4366" w:rsidRDefault="00FC3D52" w:rsidP="006D4366">
            <w:pPr>
              <w:ind w:left="152" w:hanging="10"/>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“Cancel”</w:t>
            </w:r>
          </w:p>
          <w:p w:rsidR="00FC3D52" w:rsidRPr="006D4366" w:rsidRDefault="00FC3D52" w:rsidP="006D4FC8">
            <w:pPr>
              <w:rPr>
                <w:rFonts w:asciiTheme="majorHAnsi" w:eastAsia="SimSun" w:hAnsiTheme="majorHAnsi"/>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Back to list book page</w:t>
            </w:r>
          </w:p>
        </w:tc>
      </w:tr>
      <w:tr w:rsidR="00FC3D52" w:rsidRPr="006D4366" w:rsidTr="006D4FC8">
        <w:tc>
          <w:tcPr>
            <w:tcW w:w="1214" w:type="pct"/>
            <w:tcBorders>
              <w:top w:val="single" w:sz="4" w:space="0" w:color="auto"/>
              <w:left w:val="single" w:sz="4" w:space="0" w:color="auto"/>
              <w:bottom w:val="single" w:sz="4" w:space="0" w:color="auto"/>
              <w:right w:val="single" w:sz="4" w:space="0" w:color="auto"/>
            </w:tcBorders>
            <w:shd w:val="clear" w:color="auto" w:fill="A6A6A6"/>
          </w:tcPr>
          <w:p w:rsidR="00FC3D52" w:rsidRPr="006D4366" w:rsidRDefault="00FC3D52" w:rsidP="006D4366">
            <w:pPr>
              <w:ind w:left="152" w:hanging="10"/>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6D4366" w:rsidRDefault="00FC3D52" w:rsidP="006D4FC8">
            <w:pPr>
              <w:keepNext/>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N/A</w:t>
            </w:r>
          </w:p>
        </w:tc>
      </w:tr>
    </w:tbl>
    <w:p w:rsidR="00FC3D52" w:rsidRPr="00BD5573" w:rsidRDefault="00FC3D52" w:rsidP="006D4FC8">
      <w:pPr>
        <w:rPr>
          <w:rFonts w:asciiTheme="majorHAnsi" w:hAnsiTheme="majorHAnsi"/>
          <w:color w:val="000000" w:themeColor="text1"/>
          <w:sz w:val="36"/>
          <w:szCs w:val="36"/>
          <w:lang w:val="en-GB"/>
        </w:rPr>
      </w:pPr>
    </w:p>
    <w:p w:rsidR="00FC3D52" w:rsidRPr="00BD5573" w:rsidRDefault="00FC3D52" w:rsidP="006D4366">
      <w:pPr>
        <w:pStyle w:val="Heading6"/>
        <w:rPr>
          <w:lang w:val="en-GB"/>
        </w:rPr>
      </w:pPr>
      <w:bookmarkStart w:id="305" w:name="_Toc316681148"/>
      <w:r w:rsidRPr="00BD5573">
        <w:lastRenderedPageBreak/>
        <w:t xml:space="preserve">Use Case </w:t>
      </w:r>
      <w:fldSimple w:instr=" SEQ Use_Case \* ARABIC ">
        <w:r w:rsidR="00D55057">
          <w:rPr>
            <w:noProof/>
          </w:rPr>
          <w:t>19</w:t>
        </w:r>
      </w:fldSimple>
      <w:r w:rsidRPr="00BD5573">
        <w:t>: Borrow Copy of Book offline</w:t>
      </w:r>
      <w:bookmarkEnd w:id="305"/>
    </w:p>
    <w:p w:rsidR="00FC3D52" w:rsidRPr="00BD5573" w:rsidRDefault="00C55508" w:rsidP="006D4FC8">
      <w:pPr>
        <w:ind w:firstLine="720"/>
        <w:jc w:val="center"/>
        <w:rPr>
          <w:rFonts w:asciiTheme="majorHAnsi" w:hAnsiTheme="majorHAnsi"/>
          <w:color w:val="000000" w:themeColor="text1"/>
          <w:sz w:val="36"/>
          <w:szCs w:val="36"/>
        </w:rPr>
      </w:pPr>
      <w:r w:rsidRPr="00BD5573">
        <w:rPr>
          <w:rFonts w:asciiTheme="majorHAnsi" w:hAnsiTheme="majorHAnsi"/>
          <w:color w:val="000000" w:themeColor="text1"/>
          <w:sz w:val="36"/>
          <w:szCs w:val="36"/>
        </w:rPr>
        <w:object w:dxaOrig="3625" w:dyaOrig="1660">
          <v:shape id="_x0000_i1074" type="#_x0000_t75" style="width:214.75pt;height:99.3pt" o:ole="">
            <v:imagedata r:id="rId75" o:title=""/>
          </v:shape>
          <o:OLEObject Type="Embed" ProgID="Visio.Drawing.11" ShapeID="_x0000_i1074" DrawAspect="Content" ObjectID="_1396415543" r:id="rId76"/>
        </w:object>
      </w:r>
    </w:p>
    <w:p w:rsidR="00FC3D52" w:rsidRPr="00BD5573" w:rsidRDefault="00E432E6" w:rsidP="006D4FC8">
      <w:pPr>
        <w:ind w:firstLine="720"/>
        <w:jc w:val="center"/>
        <w:rPr>
          <w:rFonts w:asciiTheme="majorHAnsi" w:hAnsiTheme="majorHAnsi"/>
          <w:color w:val="000000" w:themeColor="text1"/>
          <w:sz w:val="36"/>
          <w:szCs w:val="36"/>
          <w:lang w:val="en-GB"/>
        </w:rPr>
      </w:pPr>
      <w:r>
        <w:rPr>
          <w:rFonts w:asciiTheme="majorHAnsi" w:hAnsiTheme="majorHAnsi"/>
          <w:color w:val="000000" w:themeColor="text1"/>
          <w:sz w:val="36"/>
          <w:szCs w:val="36"/>
        </w:rPr>
        <w:pict>
          <v:shape id="_x0000_i1075" type="#_x0000_t75" style="width:184.95pt;height:315.3pt">
            <v:imagedata r:id="rId77" o:title="UC19"/>
          </v:shape>
        </w:pict>
      </w:r>
    </w:p>
    <w:tbl>
      <w:tblPr>
        <w:tblW w:w="4940" w:type="pct"/>
        <w:tblCellMar>
          <w:left w:w="0" w:type="dxa"/>
          <w:right w:w="0" w:type="dxa"/>
        </w:tblCellMar>
        <w:tblLook w:val="0000" w:firstRow="0" w:lastRow="0" w:firstColumn="0" w:lastColumn="0" w:noHBand="0" w:noVBand="0"/>
      </w:tblPr>
      <w:tblGrid>
        <w:gridCol w:w="2000"/>
        <w:gridCol w:w="3187"/>
        <w:gridCol w:w="3052"/>
      </w:tblGrid>
      <w:tr w:rsidR="00FC3D52" w:rsidRPr="006D4366" w:rsidTr="006D4FC8">
        <w:tc>
          <w:tcPr>
            <w:tcW w:w="1214" w:type="pct"/>
            <w:tcBorders>
              <w:top w:val="single" w:sz="8" w:space="0" w:color="auto"/>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Borrow book offline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Librarian</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hAnsiTheme="majorHAnsi"/>
                <w:color w:val="000000" w:themeColor="text1"/>
                <w:szCs w:val="24"/>
              </w:rPr>
              <w:t>Borrow book offline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Reader info is available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User must log in as a librarian</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New borrowing record is inserted into database</w:t>
            </w:r>
          </w:p>
        </w:tc>
      </w:tr>
      <w:tr w:rsidR="00FC3D52" w:rsidRPr="006D4366" w:rsidTr="00F06A46">
        <w:trPr>
          <w:trHeight w:val="1256"/>
        </w:trPr>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lastRenderedPageBreak/>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User input Reader ID</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Click “Borrow Book” button</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5. Select the required book</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6. Click “Borrow”</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8. Click “OK”</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1]</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keepNext/>
              <w:rPr>
                <w:rFonts w:asciiTheme="majorHAnsi" w:eastAsia="ＭＳ Ｐゴシック" w:hAnsiTheme="majorHAnsi"/>
                <w:i/>
                <w:color w:val="000000" w:themeColor="text1"/>
                <w:szCs w:val="24"/>
              </w:rPr>
            </w:pPr>
            <w:r w:rsidRPr="006D4366">
              <w:rPr>
                <w:rFonts w:asciiTheme="majorHAnsi" w:eastAsia="ＭＳ Ｐゴシック" w:hAnsiTheme="majorHAnsi"/>
                <w:i/>
                <w:color w:val="000000" w:themeColor="text1"/>
                <w:szCs w:val="24"/>
              </w:rPr>
              <w:t>2. Display reader info</w:t>
            </w:r>
          </w:p>
          <w:p w:rsidR="00FC3D52" w:rsidRPr="006D4366" w:rsidRDefault="00FC3D52" w:rsidP="006D4FC8">
            <w:pPr>
              <w:keepNext/>
              <w:rPr>
                <w:rFonts w:asciiTheme="majorHAnsi" w:eastAsia="ＭＳ Ｐゴシック" w:hAnsiTheme="majorHAnsi"/>
                <w:i/>
                <w:color w:val="000000" w:themeColor="text1"/>
                <w:szCs w:val="24"/>
              </w:rPr>
            </w:pPr>
          </w:p>
          <w:p w:rsidR="00FC3D52" w:rsidRPr="006D4366" w:rsidRDefault="00FC3D52" w:rsidP="006D4FC8">
            <w:pPr>
              <w:keepNext/>
              <w:rPr>
                <w:rFonts w:asciiTheme="majorHAnsi" w:eastAsia="ＭＳ Ｐゴシック" w:hAnsiTheme="majorHAnsi"/>
                <w:i/>
                <w:color w:val="000000" w:themeColor="text1"/>
                <w:szCs w:val="24"/>
              </w:rPr>
            </w:pPr>
            <w:r w:rsidRPr="006D4366">
              <w:rPr>
                <w:rFonts w:asciiTheme="majorHAnsi" w:eastAsia="ＭＳ Ｐゴシック" w:hAnsiTheme="majorHAnsi"/>
                <w:i/>
                <w:color w:val="000000" w:themeColor="text1"/>
                <w:szCs w:val="24"/>
              </w:rPr>
              <w:t>4. Display list book page</w:t>
            </w:r>
          </w:p>
          <w:p w:rsidR="00FC3D52" w:rsidRPr="006D4366" w:rsidRDefault="00FC3D52" w:rsidP="006D4FC8">
            <w:pPr>
              <w:keepNext/>
              <w:rPr>
                <w:rFonts w:asciiTheme="majorHAnsi" w:eastAsia="ＭＳ Ｐゴシック" w:hAnsiTheme="majorHAnsi"/>
                <w:i/>
                <w:color w:val="000000" w:themeColor="text1"/>
                <w:szCs w:val="24"/>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7. Display confirm message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9. Save borrowing info to database</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10. Display info message</w:t>
            </w:r>
          </w:p>
        </w:tc>
      </w:tr>
      <w:tr w:rsidR="00FC3D52" w:rsidRPr="006D4366" w:rsidTr="00F06A46">
        <w:tc>
          <w:tcPr>
            <w:tcW w:w="1214" w:type="pct"/>
            <w:tcBorders>
              <w:top w:val="nil"/>
              <w:left w:val="single" w:sz="8" w:space="0" w:color="auto"/>
              <w:bottom w:val="single" w:sz="4"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“Cancel”</w:t>
            </w:r>
          </w:p>
          <w:p w:rsidR="00FC3D52" w:rsidRPr="006D4366" w:rsidRDefault="00FC3D52" w:rsidP="006D4FC8">
            <w:pPr>
              <w:rPr>
                <w:rFonts w:asciiTheme="majorHAnsi" w:eastAsia="SimSun" w:hAnsiTheme="majorHAnsi"/>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Return to list book page</w:t>
            </w:r>
          </w:p>
        </w:tc>
      </w:tr>
      <w:tr w:rsidR="00FC3D52" w:rsidRPr="006D4366" w:rsidTr="006D4FC8">
        <w:tc>
          <w:tcPr>
            <w:tcW w:w="1214" w:type="pct"/>
            <w:tcBorders>
              <w:top w:val="single" w:sz="4" w:space="0" w:color="auto"/>
              <w:left w:val="single" w:sz="4" w:space="0" w:color="auto"/>
              <w:bottom w:val="single" w:sz="4" w:space="0" w:color="auto"/>
              <w:right w:val="single" w:sz="4"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6D4366" w:rsidRDefault="00FC3D52" w:rsidP="006D4FC8">
            <w:pPr>
              <w:keepNext/>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N/A</w:t>
            </w:r>
          </w:p>
        </w:tc>
      </w:tr>
    </w:tbl>
    <w:p w:rsidR="00FC3D52" w:rsidRPr="00BD5573" w:rsidRDefault="00FC3D52" w:rsidP="006D4FC8">
      <w:pPr>
        <w:pStyle w:val="Caption"/>
        <w:rPr>
          <w:rFonts w:asciiTheme="majorHAnsi" w:hAnsiTheme="majorHAnsi"/>
          <w:color w:val="000000" w:themeColor="text1"/>
          <w:sz w:val="36"/>
          <w:szCs w:val="36"/>
        </w:rPr>
      </w:pPr>
    </w:p>
    <w:p w:rsidR="00FC3D52" w:rsidRPr="00BD5573" w:rsidRDefault="00FC3D52" w:rsidP="006D4366">
      <w:pPr>
        <w:pStyle w:val="Heading6"/>
        <w:rPr>
          <w:lang w:val="en-GB"/>
        </w:rPr>
      </w:pPr>
      <w:bookmarkStart w:id="306" w:name="_Toc316681149"/>
      <w:r w:rsidRPr="00BD5573">
        <w:t xml:space="preserve">Use Case </w:t>
      </w:r>
      <w:fldSimple w:instr=" SEQ Use_Case \* ARABIC ">
        <w:r w:rsidR="00D55057">
          <w:rPr>
            <w:noProof/>
          </w:rPr>
          <w:t>20</w:t>
        </w:r>
      </w:fldSimple>
      <w:r w:rsidRPr="00BD5573">
        <w:t>: Return Copy of Book</w:t>
      </w:r>
      <w:bookmarkEnd w:id="306"/>
    </w:p>
    <w:p w:rsidR="00FC3D52" w:rsidRPr="00BD5573" w:rsidRDefault="00FC3D52" w:rsidP="006D4FC8">
      <w:pPr>
        <w:ind w:firstLine="720"/>
        <w:jc w:val="center"/>
        <w:rPr>
          <w:rFonts w:asciiTheme="majorHAnsi" w:hAnsiTheme="majorHAnsi"/>
          <w:color w:val="000000" w:themeColor="text1"/>
          <w:sz w:val="36"/>
          <w:szCs w:val="36"/>
        </w:rPr>
      </w:pPr>
      <w:r w:rsidRPr="00BD5573">
        <w:rPr>
          <w:rFonts w:asciiTheme="majorHAnsi" w:hAnsiTheme="majorHAnsi"/>
          <w:color w:val="000000" w:themeColor="text1"/>
          <w:sz w:val="36"/>
          <w:szCs w:val="36"/>
        </w:rPr>
        <w:object w:dxaOrig="3464" w:dyaOrig="1660">
          <v:shape id="_x0000_i1076" type="#_x0000_t75" style="width:265.65pt;height:126.6pt" o:ole="">
            <v:imagedata r:id="rId78" o:title=""/>
          </v:shape>
          <o:OLEObject Type="Embed" ProgID="Visio.Drawing.11" ShapeID="_x0000_i1076" DrawAspect="Content" ObjectID="_1396415544" r:id="rId79"/>
        </w:object>
      </w:r>
    </w:p>
    <w:p w:rsidR="00FC3D52" w:rsidRPr="00BD5573" w:rsidRDefault="00E432E6" w:rsidP="006D4FC8">
      <w:pPr>
        <w:ind w:firstLine="720"/>
        <w:jc w:val="center"/>
        <w:rPr>
          <w:rFonts w:asciiTheme="majorHAnsi" w:hAnsiTheme="majorHAnsi"/>
          <w:color w:val="000000" w:themeColor="text1"/>
          <w:sz w:val="36"/>
          <w:szCs w:val="36"/>
          <w:lang w:val="en-GB"/>
        </w:rPr>
      </w:pPr>
      <w:r>
        <w:rPr>
          <w:rFonts w:asciiTheme="majorHAnsi" w:hAnsiTheme="majorHAnsi"/>
          <w:color w:val="000000" w:themeColor="text1"/>
          <w:sz w:val="36"/>
          <w:szCs w:val="36"/>
        </w:rPr>
        <w:lastRenderedPageBreak/>
        <w:pict>
          <v:shape id="_x0000_i1077" type="#_x0000_t75" style="width:203.6pt;height:345.1pt">
            <v:imagedata r:id="rId80" o:title="UC20"/>
          </v:shape>
        </w:pict>
      </w:r>
    </w:p>
    <w:tbl>
      <w:tblPr>
        <w:tblW w:w="4940" w:type="pct"/>
        <w:tblCellMar>
          <w:left w:w="0" w:type="dxa"/>
          <w:right w:w="0" w:type="dxa"/>
        </w:tblCellMar>
        <w:tblLook w:val="0000" w:firstRow="0" w:lastRow="0" w:firstColumn="0" w:lastColumn="0" w:noHBand="0" w:noVBand="0"/>
      </w:tblPr>
      <w:tblGrid>
        <w:gridCol w:w="2000"/>
        <w:gridCol w:w="3187"/>
        <w:gridCol w:w="3052"/>
      </w:tblGrid>
      <w:tr w:rsidR="00FC3D52" w:rsidRPr="006D4366" w:rsidTr="006D4FC8">
        <w:tc>
          <w:tcPr>
            <w:tcW w:w="1214" w:type="pct"/>
            <w:tcBorders>
              <w:top w:val="single" w:sz="8" w:space="0" w:color="auto"/>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Return book</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Reader</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hAnsiTheme="majorHAnsi"/>
                <w:color w:val="000000" w:themeColor="text1"/>
                <w:szCs w:val="24"/>
              </w:rPr>
              <w:t>Reader returns book</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Reader info is available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User must log in as a librarian</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Borrowing record is updated</w:t>
            </w:r>
          </w:p>
        </w:tc>
      </w:tr>
      <w:tr w:rsidR="00FC3D52" w:rsidRPr="006D4366" w:rsidTr="00F06A46">
        <w:trPr>
          <w:trHeight w:val="1256"/>
        </w:trPr>
        <w:tc>
          <w:tcPr>
            <w:tcW w:w="1214"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User input Reader ID</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Click “Return Book” button</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5. Select the required book</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6. Click “Return”</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8. Click “OK”</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1]</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lastRenderedPageBreak/>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keepNext/>
              <w:rPr>
                <w:rFonts w:asciiTheme="majorHAnsi" w:eastAsia="ＭＳ Ｐゴシック" w:hAnsiTheme="majorHAnsi"/>
                <w:i/>
                <w:color w:val="000000" w:themeColor="text1"/>
                <w:szCs w:val="24"/>
              </w:rPr>
            </w:pPr>
            <w:r w:rsidRPr="006D4366">
              <w:rPr>
                <w:rFonts w:asciiTheme="majorHAnsi" w:eastAsia="ＭＳ Ｐゴシック" w:hAnsiTheme="majorHAnsi"/>
                <w:i/>
                <w:color w:val="000000" w:themeColor="text1"/>
                <w:szCs w:val="24"/>
              </w:rPr>
              <w:t>2. Display reader info</w:t>
            </w:r>
          </w:p>
          <w:p w:rsidR="00FC3D52" w:rsidRPr="006D4366" w:rsidRDefault="00FC3D52" w:rsidP="006D4FC8">
            <w:pPr>
              <w:keepNext/>
              <w:rPr>
                <w:rFonts w:asciiTheme="majorHAnsi" w:eastAsia="ＭＳ Ｐゴシック" w:hAnsiTheme="majorHAnsi"/>
                <w:i/>
                <w:color w:val="000000" w:themeColor="text1"/>
                <w:szCs w:val="24"/>
              </w:rPr>
            </w:pPr>
          </w:p>
          <w:p w:rsidR="00FC3D52" w:rsidRPr="006D4366" w:rsidRDefault="00FC3D52" w:rsidP="006D4FC8">
            <w:pPr>
              <w:keepNext/>
              <w:rPr>
                <w:rFonts w:asciiTheme="majorHAnsi" w:eastAsia="ＭＳ Ｐゴシック" w:hAnsiTheme="majorHAnsi"/>
                <w:i/>
                <w:color w:val="000000" w:themeColor="text1"/>
                <w:szCs w:val="24"/>
              </w:rPr>
            </w:pPr>
            <w:r w:rsidRPr="006D4366">
              <w:rPr>
                <w:rFonts w:asciiTheme="majorHAnsi" w:eastAsia="ＭＳ Ｐゴシック" w:hAnsiTheme="majorHAnsi"/>
                <w:i/>
                <w:color w:val="000000" w:themeColor="text1"/>
                <w:szCs w:val="24"/>
              </w:rPr>
              <w:t xml:space="preserve">4. Display list of currently </w:t>
            </w:r>
            <w:r w:rsidRPr="006D4366">
              <w:rPr>
                <w:rFonts w:asciiTheme="majorHAnsi" w:eastAsia="ＭＳ Ｐゴシック" w:hAnsiTheme="majorHAnsi"/>
                <w:i/>
                <w:color w:val="000000" w:themeColor="text1"/>
                <w:szCs w:val="24"/>
              </w:rPr>
              <w:lastRenderedPageBreak/>
              <w:t>borrowed books</w:t>
            </w:r>
          </w:p>
          <w:p w:rsidR="00FC3D52" w:rsidRPr="006D4366" w:rsidRDefault="00FC3D52" w:rsidP="006D4FC8">
            <w:pPr>
              <w:keepNext/>
              <w:rPr>
                <w:rFonts w:asciiTheme="majorHAnsi" w:eastAsia="ＭＳ Ｐゴシック" w:hAnsiTheme="majorHAnsi"/>
                <w:i/>
                <w:color w:val="000000" w:themeColor="text1"/>
                <w:szCs w:val="24"/>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7. Display confirm message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9. Save borrowing info to database</w:t>
            </w:r>
          </w:p>
        </w:tc>
      </w:tr>
      <w:tr w:rsidR="00FC3D52" w:rsidRPr="006D4366" w:rsidTr="00F06A46">
        <w:tc>
          <w:tcPr>
            <w:tcW w:w="1214" w:type="pct"/>
            <w:tcBorders>
              <w:top w:val="nil"/>
              <w:left w:val="single" w:sz="8" w:space="0" w:color="auto"/>
              <w:bottom w:val="single" w:sz="4" w:space="0" w:color="auto"/>
              <w:right w:val="single" w:sz="8"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lastRenderedPageBreak/>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“Cancel”</w:t>
            </w:r>
          </w:p>
          <w:p w:rsidR="00FC3D52" w:rsidRPr="006D4366" w:rsidRDefault="00FC3D52" w:rsidP="006D4FC8">
            <w:pPr>
              <w:rPr>
                <w:rFonts w:asciiTheme="majorHAnsi" w:eastAsia="SimSun" w:hAnsiTheme="majorHAnsi"/>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Return to list book page</w:t>
            </w:r>
          </w:p>
        </w:tc>
      </w:tr>
      <w:tr w:rsidR="00FC3D52" w:rsidRPr="006D4366" w:rsidTr="006D4FC8">
        <w:tc>
          <w:tcPr>
            <w:tcW w:w="1214" w:type="pct"/>
            <w:tcBorders>
              <w:top w:val="single" w:sz="4" w:space="0" w:color="auto"/>
              <w:left w:val="single" w:sz="4" w:space="0" w:color="auto"/>
              <w:bottom w:val="single" w:sz="4" w:space="0" w:color="auto"/>
              <w:right w:val="single" w:sz="4" w:space="0" w:color="auto"/>
            </w:tcBorders>
            <w:shd w:val="clear" w:color="auto" w:fill="A6A6A6"/>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6D4366" w:rsidRDefault="00FC3D52" w:rsidP="006D4FC8">
            <w:pPr>
              <w:keepNext/>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N/A</w:t>
            </w:r>
          </w:p>
        </w:tc>
      </w:tr>
    </w:tbl>
    <w:p w:rsidR="00FC3D52" w:rsidRPr="00BD5573" w:rsidRDefault="00FC3D52" w:rsidP="006D4366">
      <w:pPr>
        <w:pStyle w:val="Heading6"/>
        <w:rPr>
          <w:lang w:val="en-GB"/>
        </w:rPr>
      </w:pPr>
      <w:bookmarkStart w:id="307" w:name="_Toc316681150"/>
      <w:bookmarkEnd w:id="292"/>
      <w:bookmarkEnd w:id="293"/>
      <w:bookmarkEnd w:id="294"/>
      <w:bookmarkEnd w:id="295"/>
      <w:bookmarkEnd w:id="296"/>
      <w:bookmarkEnd w:id="297"/>
      <w:bookmarkEnd w:id="298"/>
      <w:bookmarkEnd w:id="299"/>
      <w:r w:rsidRPr="00BD5573">
        <w:t xml:space="preserve">Use Case </w:t>
      </w:r>
      <w:fldSimple w:instr=" SEQ Use_Case \* ARABIC ">
        <w:r w:rsidR="00D55057">
          <w:rPr>
            <w:noProof/>
          </w:rPr>
          <w:t>21</w:t>
        </w:r>
      </w:fldSimple>
      <w:r w:rsidRPr="00BD5573">
        <w:t>: Expand a Borrow Time of a Copy</w:t>
      </w:r>
      <w:bookmarkEnd w:id="307"/>
    </w:p>
    <w:p w:rsidR="00FC3D52" w:rsidRPr="00BD5573" w:rsidRDefault="006D4366" w:rsidP="006D4FC8">
      <w:pPr>
        <w:ind w:firstLine="720"/>
        <w:jc w:val="center"/>
        <w:rPr>
          <w:rFonts w:asciiTheme="majorHAnsi" w:hAnsiTheme="majorHAnsi" w:cs="Arial"/>
          <w:color w:val="000000" w:themeColor="text1"/>
          <w:sz w:val="36"/>
          <w:szCs w:val="36"/>
        </w:rPr>
      </w:pPr>
      <w:r w:rsidRPr="00BD5573">
        <w:rPr>
          <w:rFonts w:asciiTheme="majorHAnsi" w:hAnsiTheme="majorHAnsi" w:cs="Arial"/>
          <w:color w:val="000000" w:themeColor="text1"/>
          <w:sz w:val="36"/>
          <w:szCs w:val="36"/>
        </w:rPr>
        <w:object w:dxaOrig="5955" w:dyaOrig="2775">
          <v:shape id="_x0000_i1078" type="#_x0000_t75" style="width:275.6pt;height:129.1pt" o:ole="">
            <v:imagedata r:id="rId81" o:title=""/>
          </v:shape>
          <o:OLEObject Type="Embed" ProgID="Visio.Drawing.11" ShapeID="_x0000_i1078" DrawAspect="Content" ObjectID="_1396415545" r:id="rId82"/>
        </w:object>
      </w:r>
    </w:p>
    <w:p w:rsidR="00FC3D52" w:rsidRPr="00BD5573" w:rsidRDefault="00E432E6" w:rsidP="006D4FC8">
      <w:pPr>
        <w:ind w:firstLine="720"/>
        <w:jc w:val="center"/>
        <w:rPr>
          <w:rFonts w:asciiTheme="majorHAnsi" w:hAnsiTheme="majorHAnsi"/>
          <w:color w:val="000000" w:themeColor="text1"/>
          <w:sz w:val="36"/>
          <w:szCs w:val="36"/>
          <w:lang w:val="en-GB"/>
        </w:rPr>
      </w:pPr>
      <w:r>
        <w:rPr>
          <w:rFonts w:asciiTheme="majorHAnsi" w:hAnsiTheme="majorHAnsi" w:cs="Arial"/>
          <w:color w:val="000000" w:themeColor="text1"/>
          <w:sz w:val="36"/>
          <w:szCs w:val="36"/>
        </w:rPr>
        <w:lastRenderedPageBreak/>
        <w:pict>
          <v:shape id="_x0000_i1079" type="#_x0000_t75" style="width:197.4pt;height:336.4pt">
            <v:imagedata r:id="rId83" o:title="UC21"/>
          </v:shape>
        </w:pict>
      </w: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6D4366"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6D4366" w:rsidRDefault="00FC3D52" w:rsidP="006D4FC8">
            <w:pPr>
              <w:spacing w:before="120" w:after="60"/>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ＭＳ Ｐゴシック" w:hAnsiTheme="majorHAnsi" w:cs="Arial"/>
                <w:color w:val="000000" w:themeColor="text1"/>
                <w:szCs w:val="24"/>
              </w:rPr>
            </w:pPr>
            <w:r w:rsidRPr="006D4366">
              <w:rPr>
                <w:rFonts w:asciiTheme="majorHAnsi" w:hAnsiTheme="majorHAnsi"/>
                <w:color w:val="000000" w:themeColor="text1"/>
                <w:szCs w:val="24"/>
              </w:rPr>
              <w:t>Expand borrowing time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FC8">
            <w:pPr>
              <w:spacing w:before="120" w:after="60"/>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Librarian</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FC8">
            <w:pPr>
              <w:spacing w:before="120" w:after="60"/>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hAnsiTheme="majorHAnsi"/>
                <w:color w:val="000000" w:themeColor="text1"/>
                <w:szCs w:val="24"/>
              </w:rPr>
              <w:t>Expand borrowing time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FC8">
            <w:pPr>
              <w:spacing w:before="120" w:after="60"/>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Reader info is available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FC8">
            <w:pPr>
              <w:spacing w:before="120" w:after="60"/>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User must log in as a librarian</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FC8">
            <w:pPr>
              <w:spacing w:before="120" w:after="60"/>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Borrowing record is updated</w:t>
            </w:r>
          </w:p>
        </w:tc>
      </w:tr>
      <w:tr w:rsidR="00FC3D52" w:rsidRPr="006D4366"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FC8">
            <w:pPr>
              <w:spacing w:before="120" w:after="60"/>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User input Reader ID</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Click “Expand time”</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lastRenderedPageBreak/>
              <w:t>3. Select a borrowing record</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5. Choose a date to expand to</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6. Click “OK”</w:t>
            </w: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[Alternative Flow 1]</w:t>
            </w: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lastRenderedPageBreak/>
              <w:t>System Response:</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keepNext/>
              <w:rPr>
                <w:rFonts w:asciiTheme="majorHAnsi" w:eastAsia="ＭＳ Ｐゴシック" w:hAnsiTheme="majorHAnsi"/>
                <w:i/>
                <w:color w:val="000000" w:themeColor="text1"/>
                <w:szCs w:val="24"/>
              </w:rPr>
            </w:pPr>
          </w:p>
          <w:p w:rsidR="00FC3D52" w:rsidRPr="006D4366" w:rsidRDefault="00FC3D52">
            <w:pPr>
              <w:keepNext/>
              <w:rPr>
                <w:rFonts w:asciiTheme="majorHAnsi" w:eastAsia="ＭＳ Ｐゴシック" w:hAnsiTheme="majorHAnsi"/>
                <w:i/>
                <w:color w:val="000000" w:themeColor="text1"/>
                <w:szCs w:val="24"/>
              </w:rPr>
            </w:pPr>
            <w:r w:rsidRPr="006D4366">
              <w:rPr>
                <w:rFonts w:asciiTheme="majorHAnsi" w:eastAsia="ＭＳ Ｐゴシック" w:hAnsiTheme="majorHAnsi"/>
                <w:i/>
                <w:color w:val="000000" w:themeColor="text1"/>
                <w:szCs w:val="24"/>
              </w:rPr>
              <w:t>3. Display list of borrowing records</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4. Display a form and let user modify its info</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Form includes:</w:t>
            </w:r>
          </w:p>
          <w:p w:rsidR="00FC3D52" w:rsidRPr="006D4366" w:rsidRDefault="00FC3D52" w:rsidP="0085092E">
            <w:pPr>
              <w:numPr>
                <w:ilvl w:val="0"/>
                <w:numId w:val="20"/>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Date to expand to</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7. Save borrowing info to database</w:t>
            </w: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8. Display info message</w:t>
            </w:r>
          </w:p>
        </w:tc>
      </w:tr>
      <w:tr w:rsidR="00FC3D52" w:rsidRPr="006D4366"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6D4366" w:rsidRDefault="00FC3D52" w:rsidP="006D4FC8">
            <w:pPr>
              <w:spacing w:before="120" w:after="60"/>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lastRenderedPageBreak/>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“Cancel”</w:t>
            </w:r>
          </w:p>
          <w:p w:rsidR="00FC3D52" w:rsidRPr="006D4366"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2. Return to borrowing records list</w:t>
            </w:r>
          </w:p>
        </w:tc>
      </w:tr>
      <w:tr w:rsidR="00FC3D52" w:rsidRPr="006D4366"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6D4366" w:rsidRDefault="00FC3D52" w:rsidP="006D4FC8">
            <w:pPr>
              <w:spacing w:before="120" w:after="60"/>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6D4366" w:rsidRDefault="00FC3D52" w:rsidP="006D4FC8">
            <w:pPr>
              <w:keepNext/>
              <w:spacing w:before="120" w:after="60"/>
              <w:ind w:left="547"/>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N/A</w:t>
            </w:r>
          </w:p>
        </w:tc>
      </w:tr>
    </w:tbl>
    <w:p w:rsidR="00FC3D52" w:rsidRPr="00BD5573" w:rsidRDefault="00FC3D52" w:rsidP="006D4366">
      <w:pPr>
        <w:pStyle w:val="Heading4"/>
      </w:pPr>
      <w:r w:rsidRPr="00BD5573">
        <w:t>Searching features of the system.</w:t>
      </w:r>
    </w:p>
    <w:p w:rsidR="00FC3D52" w:rsidRPr="00BD5573" w:rsidRDefault="00FC3D52" w:rsidP="006D4366">
      <w:pPr>
        <w:pStyle w:val="Heading5"/>
      </w:pPr>
      <w:r w:rsidRPr="00BD5573">
        <w:t>Use Case-C Diagram</w:t>
      </w:r>
    </w:p>
    <w:p w:rsidR="00FC3D52" w:rsidRPr="00BD5573" w:rsidRDefault="00E432E6"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rFonts w:asciiTheme="majorHAnsi" w:hAnsiTheme="majorHAnsi"/>
          <w:b/>
          <w:color w:val="000000" w:themeColor="text1"/>
          <w:sz w:val="36"/>
          <w:szCs w:val="36"/>
        </w:rPr>
        <w:pict>
          <v:shape id="_x0000_i1080" type="#_x0000_t75" style="width:423.3pt;height:177.5pt">
            <v:imagedata r:id="rId84" o:title="2"/>
          </v:shape>
        </w:pict>
      </w:r>
    </w:p>
    <w:p w:rsidR="00FC3D52" w:rsidRPr="00BD5573" w:rsidRDefault="00FC3D52" w:rsidP="006D4366">
      <w:pPr>
        <w:jc w:val="center"/>
        <w:rPr>
          <w:b/>
        </w:rPr>
      </w:pPr>
      <w:r w:rsidRPr="00BD5573">
        <w:t xml:space="preserve">Figure </w:t>
      </w:r>
      <w:fldSimple w:instr=" SEQ Figure \* ARABIC ">
        <w:r w:rsidR="00D55057">
          <w:rPr>
            <w:noProof/>
          </w:rPr>
          <w:t>11</w:t>
        </w:r>
      </w:fldSimple>
      <w:r w:rsidRPr="00BD5573">
        <w:t>: Searching features of the LIB System</w:t>
      </w:r>
    </w:p>
    <w:p w:rsidR="00FC3D52" w:rsidRPr="00BD5573" w:rsidRDefault="00FC3D52" w:rsidP="006D4366">
      <w:pPr>
        <w:pStyle w:val="Heading5"/>
      </w:pPr>
      <w:r w:rsidRPr="00BD5573">
        <w:lastRenderedPageBreak/>
        <w:t>Use Case-C Specification</w:t>
      </w:r>
    </w:p>
    <w:p w:rsidR="00FC3D52" w:rsidRPr="00BD5573" w:rsidRDefault="00FC3D52" w:rsidP="006D4FC8">
      <w:pPr>
        <w:autoSpaceDE w:val="0"/>
        <w:autoSpaceDN w:val="0"/>
        <w:adjustRightInd w:val="0"/>
        <w:spacing w:after="0" w:line="240" w:lineRule="auto"/>
        <w:rPr>
          <w:rFonts w:asciiTheme="majorHAnsi" w:hAnsiTheme="majorHAnsi"/>
          <w:color w:val="000000" w:themeColor="text1"/>
          <w:sz w:val="36"/>
          <w:szCs w:val="36"/>
        </w:rPr>
      </w:pPr>
    </w:p>
    <w:p w:rsidR="00FC3D52" w:rsidRPr="00BD5573" w:rsidRDefault="00FC3D52" w:rsidP="006D4366">
      <w:pPr>
        <w:pStyle w:val="Heading6"/>
      </w:pPr>
      <w:bookmarkStart w:id="308" w:name="_Toc316681151"/>
      <w:r w:rsidRPr="00BD5573">
        <w:t xml:space="preserve">Use Case </w:t>
      </w:r>
      <w:fldSimple w:instr=" SEQ Use_Case \* ARABIC ">
        <w:r w:rsidR="00D55057">
          <w:rPr>
            <w:noProof/>
          </w:rPr>
          <w:t>22</w:t>
        </w:r>
      </w:fldSimple>
      <w:r w:rsidRPr="00BD5573">
        <w:t>: Basic Search</w:t>
      </w:r>
      <w:bookmarkEnd w:id="308"/>
    </w:p>
    <w:p w:rsidR="00FC3D52" w:rsidRPr="00BD5573" w:rsidRDefault="00E432E6" w:rsidP="006D4FC8">
      <w:pPr>
        <w:autoSpaceDE w:val="0"/>
        <w:autoSpaceDN w:val="0"/>
        <w:adjustRightInd w:val="0"/>
        <w:spacing w:after="0" w:line="240" w:lineRule="auto"/>
        <w:jc w:val="center"/>
        <w:rPr>
          <w:rFonts w:asciiTheme="majorHAnsi" w:hAnsiTheme="majorHAnsi"/>
          <w:b/>
          <w:color w:val="000000" w:themeColor="text1"/>
          <w:sz w:val="36"/>
          <w:szCs w:val="36"/>
        </w:rPr>
      </w:pPr>
      <w:r>
        <w:rPr>
          <w:rFonts w:asciiTheme="majorHAnsi" w:hAnsiTheme="majorHAnsi"/>
          <w:b/>
          <w:color w:val="000000" w:themeColor="text1"/>
          <w:sz w:val="36"/>
          <w:szCs w:val="36"/>
        </w:rPr>
        <w:pict>
          <v:shape id="_x0000_i1081" type="#_x0000_t75" style="width:178.75pt;height:101.8pt">
            <v:imagedata r:id="rId85" o:title="usecase3"/>
          </v:shape>
        </w:pict>
      </w:r>
    </w:p>
    <w:p w:rsidR="00FC3D52" w:rsidRPr="00BD5573" w:rsidRDefault="00E432E6" w:rsidP="006D4FC8">
      <w:pPr>
        <w:autoSpaceDE w:val="0"/>
        <w:autoSpaceDN w:val="0"/>
        <w:adjustRightInd w:val="0"/>
        <w:spacing w:after="0" w:line="240" w:lineRule="auto"/>
        <w:jc w:val="center"/>
        <w:rPr>
          <w:rFonts w:asciiTheme="majorHAnsi" w:hAnsiTheme="majorHAnsi"/>
          <w:b/>
          <w:color w:val="000000" w:themeColor="text1"/>
          <w:sz w:val="36"/>
          <w:szCs w:val="36"/>
        </w:rPr>
      </w:pPr>
      <w:r>
        <w:rPr>
          <w:rFonts w:asciiTheme="majorHAnsi" w:hAnsiTheme="majorHAnsi"/>
          <w:b/>
          <w:color w:val="000000" w:themeColor="text1"/>
          <w:sz w:val="36"/>
          <w:szCs w:val="36"/>
        </w:rPr>
        <w:pict>
          <v:shape id="_x0000_i1082" type="#_x0000_t75" style="width:208.55pt;height:289.25pt">
            <v:imagedata r:id="rId86" o:title="UC22"/>
          </v:shape>
        </w:pict>
      </w:r>
    </w:p>
    <w:p w:rsidR="00FC3D52" w:rsidRPr="00BD5573" w:rsidRDefault="00FC3D52" w:rsidP="006D4FC8">
      <w:pPr>
        <w:autoSpaceDE w:val="0"/>
        <w:autoSpaceDN w:val="0"/>
        <w:adjustRightInd w:val="0"/>
        <w:spacing w:after="0" w:line="240" w:lineRule="auto"/>
        <w:rPr>
          <w:rFonts w:asciiTheme="majorHAnsi" w:hAnsiTheme="majorHAnsi"/>
          <w:b/>
          <w:color w:val="000000" w:themeColor="text1"/>
          <w:sz w:val="36"/>
          <w:szCs w:val="36"/>
        </w:rPr>
      </w:pPr>
    </w:p>
    <w:tbl>
      <w:tblPr>
        <w:tblW w:w="4940" w:type="pct"/>
        <w:tblCellMar>
          <w:left w:w="0" w:type="dxa"/>
          <w:right w:w="0" w:type="dxa"/>
        </w:tblCellMar>
        <w:tblLook w:val="04A0" w:firstRow="1" w:lastRow="0" w:firstColumn="1" w:lastColumn="0" w:noHBand="0" w:noVBand="1"/>
      </w:tblPr>
      <w:tblGrid>
        <w:gridCol w:w="2000"/>
        <w:gridCol w:w="3187"/>
        <w:gridCol w:w="3052"/>
      </w:tblGrid>
      <w:tr w:rsidR="00FC3D52" w:rsidRPr="006D4366" w:rsidTr="006D4FC8">
        <w:tc>
          <w:tcPr>
            <w:tcW w:w="1214"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bookmarkStart w:id="309" w:name="_Hlk315953485"/>
            <w:bookmarkStart w:id="310" w:name="_Hlk315953466"/>
            <w:r w:rsidRPr="006D4366">
              <w:rPr>
                <w:rFonts w:asciiTheme="majorHAnsi" w:eastAsia="ＭＳ Ｐゴシック" w:hAnsiTheme="majorHAnsi"/>
                <w:color w:val="000000" w:themeColor="text1"/>
                <w:szCs w:val="24"/>
              </w:rPr>
              <w:t>Use Case Name</w:t>
            </w:r>
          </w:p>
        </w:tc>
        <w:tc>
          <w:tcPr>
            <w:tcW w:w="3786"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ＭＳ Ｐゴシック" w:hAnsiTheme="majorHAnsi" w:cs="Arial"/>
                <w:color w:val="000000" w:themeColor="text1"/>
                <w:szCs w:val="24"/>
              </w:rPr>
            </w:pPr>
            <w:r w:rsidRPr="006D4366">
              <w:rPr>
                <w:rFonts w:asciiTheme="majorHAnsi" w:hAnsiTheme="majorHAnsi"/>
                <w:color w:val="000000" w:themeColor="text1"/>
                <w:szCs w:val="24"/>
              </w:rPr>
              <w:t>Book Basic Search Use Case</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Actors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Librarian/Admin/Normal users</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Description</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pPr>
              <w:spacing w:before="120" w:after="60"/>
              <w:ind w:left="547"/>
              <w:rPr>
                <w:rFonts w:asciiTheme="majorHAnsi" w:eastAsia="SimSun" w:hAnsiTheme="majorHAnsi" w:cs="Arial"/>
                <w:color w:val="000000" w:themeColor="text1"/>
                <w:szCs w:val="24"/>
                <w:lang w:eastAsia="zh-CN"/>
              </w:rPr>
            </w:pP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Requirement</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For authorized users only</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Pre-conditions</w:t>
            </w:r>
          </w:p>
        </w:tc>
        <w:tc>
          <w:tcPr>
            <w:tcW w:w="3786"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User must log in the system</w:t>
            </w:r>
          </w:p>
        </w:tc>
      </w:tr>
      <w:tr w:rsidR="00FC3D52" w:rsidRPr="006D4366" w:rsidTr="006D4FC8">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Post-conditions</w:t>
            </w:r>
          </w:p>
        </w:tc>
        <w:tc>
          <w:tcPr>
            <w:tcW w:w="3786"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pPr>
              <w:spacing w:before="120" w:after="60"/>
              <w:ind w:left="547"/>
              <w:rPr>
                <w:rFonts w:asciiTheme="majorHAnsi" w:eastAsia="SimSun" w:hAnsiTheme="majorHAnsi" w:cs="Arial"/>
                <w:color w:val="000000" w:themeColor="text1"/>
                <w:szCs w:val="24"/>
                <w:lang w:eastAsia="zh-CN"/>
              </w:rPr>
            </w:pPr>
          </w:p>
        </w:tc>
      </w:tr>
      <w:tr w:rsidR="00FC3D52" w:rsidRPr="006D4366" w:rsidTr="00F06A46">
        <w:trPr>
          <w:trHeight w:val="1256"/>
        </w:trPr>
        <w:tc>
          <w:tcPr>
            <w:tcW w:w="1214"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bookmarkStart w:id="311" w:name="_Hlk315953503"/>
            <w:bookmarkEnd w:id="309"/>
            <w:r w:rsidRPr="006D4366">
              <w:rPr>
                <w:rFonts w:asciiTheme="majorHAnsi" w:eastAsia="ＭＳ Ｐゴシック" w:hAnsiTheme="majorHAnsi"/>
                <w:color w:val="000000" w:themeColor="text1"/>
                <w:szCs w:val="24"/>
              </w:rPr>
              <w:lastRenderedPageBreak/>
              <w:t>Basic Flow</w:t>
            </w:r>
          </w:p>
        </w:tc>
        <w:tc>
          <w:tcPr>
            <w:tcW w:w="1934"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w:t>
            </w:r>
            <w:r w:rsidRPr="006D4366">
              <w:rPr>
                <w:rFonts w:asciiTheme="majorHAnsi" w:hAnsiTheme="majorHAnsi"/>
                <w:i/>
                <w:color w:val="000000" w:themeColor="text1"/>
                <w:szCs w:val="24"/>
              </w:rPr>
              <w:t>Search for books</w:t>
            </w:r>
            <w:r w:rsidRPr="006D4366">
              <w:rPr>
                <w:rFonts w:asciiTheme="majorHAnsi" w:eastAsia="SimSun" w:hAnsiTheme="majorHAnsi"/>
                <w:i/>
                <w:color w:val="000000" w:themeColor="text1"/>
                <w:szCs w:val="24"/>
                <w:lang w:eastAsia="zh-CN"/>
              </w:rPr>
              <w:t>” (button)</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User types required attributes</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4. Click "Search" button</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1]</w:t>
            </w:r>
          </w:p>
          <w:p w:rsidR="00FC3D52" w:rsidRPr="006D4366" w:rsidRDefault="00FC3D52">
            <w:pPr>
              <w:spacing w:before="120" w:after="60"/>
              <w:ind w:left="547"/>
              <w:rPr>
                <w:rFonts w:asciiTheme="majorHAnsi" w:eastAsia="SimSun" w:hAnsiTheme="majorHAnsi" w:cs="Arial"/>
                <w:i/>
                <w:color w:val="000000" w:themeColor="text1"/>
                <w:szCs w:val="24"/>
                <w:lang w:eastAsia="zh-CN"/>
              </w:rPr>
            </w:pPr>
          </w:p>
        </w:tc>
        <w:tc>
          <w:tcPr>
            <w:tcW w:w="1852"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Display a form and request to enter the attributes that will be processed.</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Form includes:</w:t>
            </w:r>
          </w:p>
          <w:p w:rsidR="00FC3D52" w:rsidRPr="006D4366" w:rsidRDefault="00FC3D52" w:rsidP="0085092E">
            <w:pPr>
              <w:numPr>
                <w:ilvl w:val="0"/>
                <w:numId w:val="12"/>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Title: String, Textbox (Required)</w:t>
            </w:r>
          </w:p>
          <w:p w:rsidR="00FC3D52" w:rsidRPr="006D4366" w:rsidRDefault="00FC3D52" w:rsidP="0085092E">
            <w:pPr>
              <w:numPr>
                <w:ilvl w:val="0"/>
                <w:numId w:val="12"/>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Author: String, Textbox (Required)</w:t>
            </w:r>
          </w:p>
          <w:p w:rsidR="00FC3D52" w:rsidRPr="006D4366" w:rsidRDefault="00FC3D52" w:rsidP="0085092E">
            <w:pPr>
              <w:numPr>
                <w:ilvl w:val="0"/>
                <w:numId w:val="12"/>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Publisher: String. Textbox (Required) </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5. Data will be checked then show searching result</w:t>
            </w:r>
          </w:p>
        </w:tc>
      </w:tr>
      <w:tr w:rsidR="00FC3D52" w:rsidRPr="006D4366" w:rsidTr="00F06A46">
        <w:tc>
          <w:tcPr>
            <w:tcW w:w="1214" w:type="pct"/>
            <w:tcBorders>
              <w:top w:val="nil"/>
              <w:left w:val="single" w:sz="8" w:space="0" w:color="auto"/>
              <w:bottom w:val="single" w:sz="4"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bookmarkStart w:id="312" w:name="_Hlk315953515"/>
            <w:bookmarkEnd w:id="311"/>
            <w:r w:rsidRPr="006D4366">
              <w:rPr>
                <w:rFonts w:asciiTheme="majorHAnsi" w:eastAsia="ＭＳ Ｐゴシック" w:hAnsiTheme="majorHAnsi"/>
                <w:color w:val="000000" w:themeColor="text1"/>
                <w:szCs w:val="24"/>
              </w:rPr>
              <w:t>Alternative Flow 1</w:t>
            </w:r>
          </w:p>
        </w:tc>
        <w:tc>
          <w:tcPr>
            <w:tcW w:w="1934"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“Reset” button</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Click "Yes"</w:t>
            </w: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[Alternative Flow 2]</w:t>
            </w:r>
          </w:p>
        </w:tc>
        <w:tc>
          <w:tcPr>
            <w:tcW w:w="1852"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Message box confirms "Do you want to reset your searching data?"</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4. Erase data in textboxes</w:t>
            </w:r>
          </w:p>
        </w:tc>
      </w:tr>
      <w:bookmarkEnd w:id="312"/>
      <w:tr w:rsidR="00FC3D52" w:rsidRPr="006D4366" w:rsidTr="00F06A46">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Alternative Flow 2</w:t>
            </w:r>
          </w:p>
        </w:tc>
        <w:tc>
          <w:tcPr>
            <w:tcW w:w="1934"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hideMark/>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Actor Actions:</w:t>
            </w:r>
          </w:p>
          <w:p w:rsidR="00FC3D52" w:rsidRPr="006D4366" w:rsidRDefault="00FC3D52" w:rsidP="006D4FC8">
            <w:pPr>
              <w:spacing w:before="120" w:after="60"/>
              <w:ind w:left="547"/>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"No" button</w:t>
            </w:r>
          </w:p>
        </w:tc>
        <w:tc>
          <w:tcPr>
            <w:tcW w:w="18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spacing w:before="120" w:after="60"/>
              <w:ind w:left="547"/>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Stay at current state.</w:t>
            </w:r>
          </w:p>
        </w:tc>
      </w:tr>
      <w:tr w:rsidR="00FC3D52" w:rsidRPr="006D4366" w:rsidTr="006D4FC8">
        <w:tc>
          <w:tcPr>
            <w:tcW w:w="1214"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lastRenderedPageBreak/>
              <w:t>Exception Flow</w:t>
            </w:r>
          </w:p>
        </w:tc>
        <w:tc>
          <w:tcPr>
            <w:tcW w:w="378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6D4366" w:rsidRDefault="00FC3D52" w:rsidP="006D4FC8">
            <w:pPr>
              <w:keepNext/>
              <w:spacing w:before="120" w:after="60"/>
              <w:ind w:left="547"/>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N/A</w:t>
            </w:r>
          </w:p>
        </w:tc>
      </w:tr>
      <w:bookmarkEnd w:id="310"/>
    </w:tbl>
    <w:p w:rsidR="00FC3D52" w:rsidRPr="00BD5573" w:rsidRDefault="00FC3D52" w:rsidP="006D4FC8">
      <w:pPr>
        <w:pStyle w:val="Caption"/>
        <w:rPr>
          <w:rFonts w:asciiTheme="majorHAnsi" w:hAnsiTheme="majorHAnsi"/>
          <w:color w:val="000000" w:themeColor="text1"/>
          <w:sz w:val="36"/>
          <w:szCs w:val="36"/>
        </w:rPr>
      </w:pPr>
    </w:p>
    <w:p w:rsidR="00FC3D52" w:rsidRPr="00BD5573" w:rsidRDefault="00FC3D52" w:rsidP="006D4366">
      <w:pPr>
        <w:pStyle w:val="Heading6"/>
        <w:rPr>
          <w:lang w:val="en-GB"/>
        </w:rPr>
      </w:pPr>
      <w:bookmarkStart w:id="313" w:name="_Toc316681152"/>
      <w:r w:rsidRPr="00BD5573">
        <w:t xml:space="preserve">Use Case </w:t>
      </w:r>
      <w:fldSimple w:instr=" SEQ Use_Case \* ARABIC ">
        <w:r w:rsidR="00D55057">
          <w:rPr>
            <w:noProof/>
          </w:rPr>
          <w:t>23</w:t>
        </w:r>
      </w:fldSimple>
      <w:r w:rsidRPr="00BD5573">
        <w:t>: Detail Search</w:t>
      </w:r>
      <w:bookmarkEnd w:id="313"/>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color w:val="000000" w:themeColor="text1"/>
          <w:sz w:val="36"/>
          <w:szCs w:val="36"/>
          <w:lang w:val="en-GB"/>
        </w:rPr>
        <w:pict>
          <v:shape id="_x0000_i1083" type="#_x0000_t75" style="width:203.6pt;height:80.7pt">
            <v:imagedata r:id="rId87" o:title="usecase2"/>
          </v:shape>
        </w:pict>
      </w:r>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color w:val="000000" w:themeColor="text1"/>
          <w:sz w:val="36"/>
          <w:szCs w:val="36"/>
          <w:lang w:val="en-GB"/>
        </w:rPr>
        <w:pict>
          <v:shape id="_x0000_i1084" type="#_x0000_t75" style="width:201.1pt;height:280.55pt">
            <v:imagedata r:id="rId88" o:title="UC23"/>
          </v:shape>
        </w:pict>
      </w:r>
    </w:p>
    <w:tbl>
      <w:tblPr>
        <w:tblW w:w="5000" w:type="pct"/>
        <w:tblCellMar>
          <w:left w:w="0" w:type="dxa"/>
          <w:right w:w="0" w:type="dxa"/>
        </w:tblCellMar>
        <w:tblLook w:val="04A0" w:firstRow="1" w:lastRow="0" w:firstColumn="1" w:lastColumn="0" w:noHBand="0" w:noVBand="1"/>
      </w:tblPr>
      <w:tblGrid>
        <w:gridCol w:w="2133"/>
        <w:gridCol w:w="3054"/>
        <w:gridCol w:w="3152"/>
      </w:tblGrid>
      <w:tr w:rsidR="00FC3D52" w:rsidRPr="006D4366" w:rsidTr="006D4FC8">
        <w:tc>
          <w:tcPr>
            <w:tcW w:w="1279"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bookmarkStart w:id="314" w:name="OLE_LINK18"/>
            <w:bookmarkStart w:id="315" w:name="OLE_LINK17"/>
            <w:r w:rsidRPr="006D4366">
              <w:rPr>
                <w:rFonts w:asciiTheme="majorHAnsi" w:eastAsia="ＭＳ Ｐゴシック" w:hAnsiTheme="majorHAnsi"/>
                <w:color w:val="000000" w:themeColor="text1"/>
                <w:szCs w:val="24"/>
              </w:rPr>
              <w:t>Use Case Name</w:t>
            </w:r>
          </w:p>
        </w:tc>
        <w:tc>
          <w:tcPr>
            <w:tcW w:w="3721"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ＭＳ Ｐゴシック" w:hAnsiTheme="majorHAnsi" w:cs="Arial"/>
                <w:color w:val="000000" w:themeColor="text1"/>
                <w:szCs w:val="24"/>
              </w:rPr>
            </w:pPr>
            <w:r w:rsidRPr="006D4366">
              <w:rPr>
                <w:rFonts w:asciiTheme="majorHAnsi" w:hAnsiTheme="majorHAnsi"/>
                <w:color w:val="000000" w:themeColor="text1"/>
                <w:szCs w:val="24"/>
              </w:rPr>
              <w:t>Book Detail Search Use Case</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Actors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Librarian/Admin/Normal users</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Description</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pPr>
              <w:spacing w:before="120" w:after="60"/>
              <w:ind w:left="547"/>
              <w:rPr>
                <w:rFonts w:asciiTheme="majorHAnsi" w:eastAsia="SimSun" w:hAnsiTheme="majorHAnsi" w:cs="Arial"/>
                <w:color w:val="000000" w:themeColor="text1"/>
                <w:szCs w:val="24"/>
                <w:lang w:eastAsia="zh-CN"/>
              </w:rPr>
            </w:pP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Requirement</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For authorized users only</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Pre-conditions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User must log in the system</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Post-conditions</w:t>
            </w:r>
          </w:p>
        </w:tc>
        <w:tc>
          <w:tcPr>
            <w:tcW w:w="3721"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pPr>
              <w:spacing w:before="120" w:after="60"/>
              <w:ind w:left="547"/>
              <w:rPr>
                <w:rFonts w:asciiTheme="majorHAnsi" w:eastAsia="SimSun" w:hAnsiTheme="majorHAnsi" w:cs="Arial"/>
                <w:color w:val="000000" w:themeColor="text1"/>
                <w:szCs w:val="24"/>
                <w:lang w:eastAsia="zh-CN"/>
              </w:rPr>
            </w:pPr>
          </w:p>
        </w:tc>
      </w:tr>
      <w:tr w:rsidR="00FC3D52" w:rsidRPr="006D4366" w:rsidTr="00F06A46">
        <w:trPr>
          <w:trHeight w:val="790"/>
        </w:trPr>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lastRenderedPageBreak/>
              <w:t>Basic Flow</w:t>
            </w:r>
          </w:p>
        </w:tc>
        <w:tc>
          <w:tcPr>
            <w:tcW w:w="1831"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w:t>
            </w:r>
            <w:r w:rsidRPr="006D4366">
              <w:rPr>
                <w:rFonts w:asciiTheme="majorHAnsi" w:hAnsiTheme="majorHAnsi"/>
                <w:i/>
                <w:color w:val="000000" w:themeColor="text1"/>
                <w:szCs w:val="24"/>
              </w:rPr>
              <w:t>Search for books</w:t>
            </w:r>
            <w:r w:rsidRPr="006D4366">
              <w:rPr>
                <w:rFonts w:asciiTheme="majorHAnsi" w:eastAsia="SimSun" w:hAnsiTheme="majorHAnsi"/>
                <w:i/>
                <w:color w:val="000000" w:themeColor="text1"/>
                <w:szCs w:val="24"/>
                <w:lang w:eastAsia="zh-CN"/>
              </w:rPr>
              <w:t>” (button)</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User types required attributes</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4. Click "Search" button</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1]</w:t>
            </w:r>
          </w:p>
          <w:p w:rsidR="00FC3D52" w:rsidRPr="006D4366" w:rsidRDefault="00FC3D52">
            <w:pPr>
              <w:spacing w:before="120" w:after="60"/>
              <w:ind w:left="547"/>
              <w:rPr>
                <w:rFonts w:asciiTheme="majorHAnsi" w:eastAsia="SimSun" w:hAnsiTheme="majorHAnsi" w:cs="Arial"/>
                <w:i/>
                <w:color w:val="000000" w:themeColor="text1"/>
                <w:szCs w:val="24"/>
                <w:lang w:eastAsia="zh-CN"/>
              </w:rPr>
            </w:pPr>
          </w:p>
        </w:tc>
        <w:tc>
          <w:tcPr>
            <w:tcW w:w="1890"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Display a form and request to enter the attributes that will be processed.</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Form includes:</w:t>
            </w:r>
          </w:p>
          <w:p w:rsidR="00FC3D52" w:rsidRPr="006D4366" w:rsidRDefault="00FC3D52" w:rsidP="0085092E">
            <w:pPr>
              <w:numPr>
                <w:ilvl w:val="0"/>
                <w:numId w:val="12"/>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Title: String, Textbox (Required)</w:t>
            </w:r>
          </w:p>
          <w:p w:rsidR="00FC3D52" w:rsidRPr="006D4366" w:rsidRDefault="00FC3D52" w:rsidP="0085092E">
            <w:pPr>
              <w:numPr>
                <w:ilvl w:val="0"/>
                <w:numId w:val="12"/>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Author: String, Textbox (Required)</w:t>
            </w:r>
          </w:p>
          <w:p w:rsidR="00FC3D52" w:rsidRPr="006D4366" w:rsidRDefault="00FC3D52" w:rsidP="0085092E">
            <w:pPr>
              <w:numPr>
                <w:ilvl w:val="0"/>
                <w:numId w:val="12"/>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Publisher: String. Textbox (Required) </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5. Data will be checked then show searching result</w:t>
            </w:r>
          </w:p>
        </w:tc>
      </w:tr>
      <w:tr w:rsidR="00FC3D52" w:rsidRPr="006D4366" w:rsidTr="00F06A46">
        <w:tc>
          <w:tcPr>
            <w:tcW w:w="1279" w:type="pct"/>
            <w:tcBorders>
              <w:top w:val="nil"/>
              <w:left w:val="single" w:sz="8" w:space="0" w:color="auto"/>
              <w:bottom w:val="single" w:sz="4"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Alternative Flow 1</w:t>
            </w:r>
          </w:p>
        </w:tc>
        <w:tc>
          <w:tcPr>
            <w:tcW w:w="1831"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“Reset” button</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Click "Yes"</w:t>
            </w: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[Alternative Flow 2]</w:t>
            </w:r>
          </w:p>
        </w:tc>
        <w:tc>
          <w:tcPr>
            <w:tcW w:w="1890"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Message box confirms "Do you want to reset your searching data?"</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4. Erase data in textboxes</w:t>
            </w:r>
          </w:p>
        </w:tc>
      </w:tr>
      <w:tr w:rsidR="00FC3D52" w:rsidRPr="006D4366" w:rsidTr="006D4FC8">
        <w:tc>
          <w:tcPr>
            <w:tcW w:w="1279"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Exception Flow</w:t>
            </w:r>
          </w:p>
        </w:tc>
        <w:tc>
          <w:tcPr>
            <w:tcW w:w="18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6D4366" w:rsidRDefault="00FC3D52">
            <w:pPr>
              <w:keepNext/>
              <w:spacing w:before="120" w:after="60"/>
              <w:ind w:left="547"/>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N/A</w:t>
            </w:r>
          </w:p>
        </w:tc>
        <w:tc>
          <w:tcPr>
            <w:tcW w:w="1890" w:type="pct"/>
            <w:tcBorders>
              <w:top w:val="single" w:sz="4" w:space="0" w:color="auto"/>
              <w:left w:val="single" w:sz="4" w:space="0" w:color="auto"/>
              <w:bottom w:val="single" w:sz="4" w:space="0" w:color="auto"/>
              <w:right w:val="single" w:sz="4" w:space="0" w:color="auto"/>
            </w:tcBorders>
          </w:tcPr>
          <w:p w:rsidR="00FC3D52" w:rsidRPr="006D4366" w:rsidRDefault="00FC3D52" w:rsidP="006D4FC8">
            <w:pPr>
              <w:keepNext/>
              <w:spacing w:before="120" w:after="60"/>
              <w:ind w:left="547"/>
              <w:rPr>
                <w:rFonts w:asciiTheme="majorHAnsi" w:eastAsia="ＭＳ Ｐゴシック" w:hAnsiTheme="majorHAnsi" w:cs="Arial"/>
                <w:color w:val="000000" w:themeColor="text1"/>
                <w:szCs w:val="24"/>
              </w:rPr>
            </w:pPr>
          </w:p>
        </w:tc>
      </w:tr>
      <w:bookmarkEnd w:id="314"/>
      <w:bookmarkEnd w:id="315"/>
    </w:tbl>
    <w:p w:rsidR="00FC3D52" w:rsidRPr="00BD5573" w:rsidRDefault="00FC3D52" w:rsidP="006D4FC8">
      <w:pPr>
        <w:pStyle w:val="Caption"/>
        <w:rPr>
          <w:rFonts w:asciiTheme="majorHAnsi" w:hAnsiTheme="majorHAnsi"/>
          <w:color w:val="000000" w:themeColor="text1"/>
          <w:sz w:val="36"/>
          <w:szCs w:val="36"/>
        </w:rPr>
      </w:pPr>
    </w:p>
    <w:p w:rsidR="00FC3D52" w:rsidRPr="00BD5573" w:rsidRDefault="00FC3D52" w:rsidP="006D4366">
      <w:pPr>
        <w:pStyle w:val="Heading6"/>
        <w:rPr>
          <w:lang w:val="en-GB"/>
        </w:rPr>
      </w:pPr>
      <w:bookmarkStart w:id="316" w:name="_Toc316681153"/>
      <w:r w:rsidRPr="00BD5573">
        <w:lastRenderedPageBreak/>
        <w:t xml:space="preserve">Use Case </w:t>
      </w:r>
      <w:fldSimple w:instr=" SEQ Use_Case \* ARABIC ">
        <w:r w:rsidR="00D55057">
          <w:rPr>
            <w:noProof/>
          </w:rPr>
          <w:t>24</w:t>
        </w:r>
      </w:fldSimple>
      <w:r w:rsidRPr="00BD5573">
        <w:t>: Advanced Search</w:t>
      </w:r>
      <w:bookmarkEnd w:id="316"/>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color w:val="000000" w:themeColor="text1"/>
          <w:sz w:val="36"/>
          <w:szCs w:val="36"/>
          <w:lang w:val="en-GB"/>
        </w:rPr>
        <w:pict>
          <v:shape id="_x0000_i1085" type="#_x0000_t75" style="width:374.9pt;height:124.15pt">
            <v:imagedata r:id="rId89" o:title="usecase1"/>
          </v:shape>
        </w:pict>
      </w:r>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color w:val="000000" w:themeColor="text1"/>
          <w:sz w:val="36"/>
          <w:szCs w:val="36"/>
          <w:lang w:val="en-GB"/>
        </w:rPr>
        <w:pict>
          <v:shape id="_x0000_i1086" type="#_x0000_t75" style="width:218.5pt;height:302.9pt">
            <v:imagedata r:id="rId90" o:title="UC24"/>
          </v:shape>
        </w:pict>
      </w:r>
    </w:p>
    <w:tbl>
      <w:tblPr>
        <w:tblW w:w="5000" w:type="pct"/>
        <w:tblCellMar>
          <w:left w:w="0" w:type="dxa"/>
          <w:right w:w="0" w:type="dxa"/>
        </w:tblCellMar>
        <w:tblLook w:val="04A0" w:firstRow="1" w:lastRow="0" w:firstColumn="1" w:lastColumn="0" w:noHBand="0" w:noVBand="1"/>
      </w:tblPr>
      <w:tblGrid>
        <w:gridCol w:w="2133"/>
        <w:gridCol w:w="3054"/>
        <w:gridCol w:w="3152"/>
      </w:tblGrid>
      <w:tr w:rsidR="00FC3D52" w:rsidRPr="006D4366" w:rsidTr="006D4FC8">
        <w:tc>
          <w:tcPr>
            <w:tcW w:w="1279" w:type="pct"/>
            <w:tcBorders>
              <w:top w:val="single" w:sz="8" w:space="0" w:color="auto"/>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Use Case Name</w:t>
            </w:r>
          </w:p>
        </w:tc>
        <w:tc>
          <w:tcPr>
            <w:tcW w:w="3721"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ＭＳ Ｐゴシック" w:hAnsiTheme="majorHAnsi" w:cs="Arial"/>
                <w:color w:val="000000" w:themeColor="text1"/>
                <w:szCs w:val="24"/>
              </w:rPr>
            </w:pPr>
            <w:r w:rsidRPr="006D4366">
              <w:rPr>
                <w:rFonts w:asciiTheme="majorHAnsi" w:hAnsiTheme="majorHAnsi"/>
                <w:color w:val="000000" w:themeColor="text1"/>
                <w:szCs w:val="24"/>
              </w:rPr>
              <w:t>Book Advance Search Use Case</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Actors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Librarian/Admin/Normal users</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Description</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pPr>
              <w:spacing w:before="120" w:after="60"/>
              <w:ind w:left="547"/>
              <w:rPr>
                <w:rFonts w:asciiTheme="majorHAnsi" w:eastAsia="SimSun" w:hAnsiTheme="majorHAnsi" w:cs="Arial"/>
                <w:color w:val="000000" w:themeColor="text1"/>
                <w:szCs w:val="24"/>
                <w:lang w:eastAsia="zh-CN"/>
              </w:rPr>
            </w:pP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Requirement</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For authorized users only</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Pre-conditions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hideMark/>
          </w:tcPr>
          <w:p w:rsidR="00FC3D52" w:rsidRPr="006D4366" w:rsidRDefault="00FC3D52">
            <w:pPr>
              <w:spacing w:before="120" w:after="60"/>
              <w:ind w:left="547"/>
              <w:rPr>
                <w:rFonts w:asciiTheme="majorHAnsi" w:eastAsia="SimSun" w:hAnsiTheme="majorHAnsi" w:cs="Arial"/>
                <w:color w:val="000000" w:themeColor="text1"/>
                <w:szCs w:val="24"/>
                <w:lang w:eastAsia="zh-CN"/>
              </w:rPr>
            </w:pPr>
            <w:r w:rsidRPr="006D4366">
              <w:rPr>
                <w:rFonts w:asciiTheme="majorHAnsi" w:eastAsia="SimSun" w:hAnsiTheme="majorHAnsi"/>
                <w:color w:val="000000" w:themeColor="text1"/>
                <w:szCs w:val="24"/>
                <w:lang w:eastAsia="zh-CN"/>
              </w:rPr>
              <w:t>User must log in the system</w:t>
            </w:r>
          </w:p>
        </w:tc>
      </w:tr>
      <w:tr w:rsidR="00FC3D52" w:rsidRPr="006D4366" w:rsidTr="006D4FC8">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Post-conditions</w:t>
            </w:r>
          </w:p>
        </w:tc>
        <w:tc>
          <w:tcPr>
            <w:tcW w:w="3721"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pPr>
              <w:spacing w:before="120" w:after="60"/>
              <w:ind w:left="547"/>
              <w:rPr>
                <w:rFonts w:asciiTheme="majorHAnsi" w:eastAsia="SimSun" w:hAnsiTheme="majorHAnsi" w:cs="Arial"/>
                <w:color w:val="000000" w:themeColor="text1"/>
                <w:szCs w:val="24"/>
                <w:lang w:eastAsia="zh-CN"/>
              </w:rPr>
            </w:pPr>
          </w:p>
        </w:tc>
      </w:tr>
      <w:tr w:rsidR="00FC3D52" w:rsidRPr="006D4366" w:rsidTr="00F06A46">
        <w:trPr>
          <w:trHeight w:val="790"/>
        </w:trPr>
        <w:tc>
          <w:tcPr>
            <w:tcW w:w="1279" w:type="pct"/>
            <w:tcBorders>
              <w:top w:val="nil"/>
              <w:left w:val="single" w:sz="8" w:space="0" w:color="auto"/>
              <w:bottom w:val="single" w:sz="8"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lastRenderedPageBreak/>
              <w:t>Basic Flow</w:t>
            </w:r>
          </w:p>
        </w:tc>
        <w:tc>
          <w:tcPr>
            <w:tcW w:w="1831"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w:t>
            </w:r>
            <w:r w:rsidRPr="006D4366">
              <w:rPr>
                <w:rFonts w:asciiTheme="majorHAnsi" w:hAnsiTheme="majorHAnsi"/>
                <w:i/>
                <w:color w:val="000000" w:themeColor="text1"/>
                <w:szCs w:val="24"/>
              </w:rPr>
              <w:t>Search for books</w:t>
            </w:r>
            <w:r w:rsidRPr="006D4366">
              <w:rPr>
                <w:rFonts w:asciiTheme="majorHAnsi" w:eastAsia="SimSun" w:hAnsiTheme="majorHAnsi"/>
                <w:i/>
                <w:color w:val="000000" w:themeColor="text1"/>
                <w:szCs w:val="24"/>
                <w:lang w:eastAsia="zh-CN"/>
              </w:rPr>
              <w:t>” (button)</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User types required attributes</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4. Click "Search" button</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[Alternative Flow 1]</w:t>
            </w:r>
          </w:p>
          <w:p w:rsidR="00FC3D52" w:rsidRPr="006D4366" w:rsidRDefault="00FC3D52">
            <w:pPr>
              <w:spacing w:before="120" w:after="60"/>
              <w:ind w:left="547"/>
              <w:rPr>
                <w:rFonts w:asciiTheme="majorHAnsi" w:eastAsia="SimSun" w:hAnsiTheme="majorHAnsi" w:cs="Arial"/>
                <w:i/>
                <w:color w:val="000000" w:themeColor="text1"/>
                <w:szCs w:val="24"/>
                <w:lang w:eastAsia="zh-CN"/>
              </w:rPr>
            </w:pPr>
          </w:p>
        </w:tc>
        <w:tc>
          <w:tcPr>
            <w:tcW w:w="1890"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Display a form and request to enter the attributes that will be processed.</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Form includes:</w:t>
            </w:r>
          </w:p>
          <w:p w:rsidR="00FC3D52" w:rsidRPr="006D4366" w:rsidRDefault="00FC3D52" w:rsidP="0085092E">
            <w:pPr>
              <w:numPr>
                <w:ilvl w:val="0"/>
                <w:numId w:val="12"/>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Title: String, Textbox (Required)</w:t>
            </w:r>
          </w:p>
          <w:p w:rsidR="00FC3D52" w:rsidRPr="006D4366" w:rsidRDefault="00FC3D52" w:rsidP="0085092E">
            <w:pPr>
              <w:numPr>
                <w:ilvl w:val="0"/>
                <w:numId w:val="12"/>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Author: String, Textbox (Required)</w:t>
            </w:r>
          </w:p>
          <w:p w:rsidR="00FC3D52" w:rsidRPr="006D4366" w:rsidRDefault="00FC3D52" w:rsidP="0085092E">
            <w:pPr>
              <w:numPr>
                <w:ilvl w:val="0"/>
                <w:numId w:val="12"/>
              </w:numPr>
              <w:spacing w:before="120" w:after="60" w:line="240" w:lineRule="auto"/>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Publisher: String. Textbox (Required) </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5. Data will be checked then show searching result</w:t>
            </w:r>
          </w:p>
        </w:tc>
      </w:tr>
      <w:tr w:rsidR="00FC3D52" w:rsidRPr="006D4366" w:rsidTr="00F06A46">
        <w:tc>
          <w:tcPr>
            <w:tcW w:w="1279" w:type="pct"/>
            <w:tcBorders>
              <w:top w:val="nil"/>
              <w:left w:val="single" w:sz="8" w:space="0" w:color="auto"/>
              <w:bottom w:val="single" w:sz="4" w:space="0" w:color="auto"/>
              <w:right w:val="single" w:sz="8"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Alternative Flow 1</w:t>
            </w:r>
          </w:p>
        </w:tc>
        <w:tc>
          <w:tcPr>
            <w:tcW w:w="1831"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 xml:space="preserve">Actor actions: </w:t>
            </w: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Click “Reset” button</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Click "Yes"</w:t>
            </w: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[Alternative Flow 2]</w:t>
            </w:r>
          </w:p>
        </w:tc>
        <w:tc>
          <w:tcPr>
            <w:tcW w:w="1890"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pPr>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Message box confirms "Do you want to reset your searching data?"</w:t>
            </w:r>
          </w:p>
          <w:p w:rsidR="00FC3D52" w:rsidRPr="006D4366" w:rsidRDefault="00FC3D52">
            <w:pPr>
              <w:rPr>
                <w:rFonts w:asciiTheme="majorHAnsi" w:eastAsia="SimSun" w:hAnsiTheme="majorHAnsi"/>
                <w:i/>
                <w:color w:val="000000" w:themeColor="text1"/>
                <w:szCs w:val="24"/>
                <w:lang w:eastAsia="zh-CN"/>
              </w:rPr>
            </w:pPr>
          </w:p>
          <w:p w:rsidR="00FC3D52" w:rsidRPr="006D4366" w:rsidRDefault="00FC3D52">
            <w:pPr>
              <w:spacing w:before="120" w:after="60"/>
              <w:ind w:left="547"/>
              <w:rPr>
                <w:rFonts w:asciiTheme="majorHAnsi" w:eastAsia="SimSun" w:hAnsiTheme="majorHAnsi" w:cs="Arial"/>
                <w:i/>
                <w:color w:val="000000" w:themeColor="text1"/>
                <w:szCs w:val="24"/>
                <w:lang w:eastAsia="zh-CN"/>
              </w:rPr>
            </w:pPr>
            <w:r w:rsidRPr="006D4366">
              <w:rPr>
                <w:rFonts w:asciiTheme="majorHAnsi" w:eastAsia="SimSun" w:hAnsiTheme="majorHAnsi"/>
                <w:i/>
                <w:color w:val="000000" w:themeColor="text1"/>
                <w:szCs w:val="24"/>
                <w:lang w:eastAsia="zh-CN"/>
              </w:rPr>
              <w:t>4. Erase data in textboxes</w:t>
            </w:r>
          </w:p>
        </w:tc>
      </w:tr>
      <w:tr w:rsidR="00FC3D52" w:rsidRPr="006D4366" w:rsidTr="006D4FC8">
        <w:tc>
          <w:tcPr>
            <w:tcW w:w="1279" w:type="pct"/>
            <w:tcBorders>
              <w:top w:val="single" w:sz="4" w:space="0" w:color="auto"/>
              <w:left w:val="single" w:sz="4" w:space="0" w:color="auto"/>
              <w:bottom w:val="single" w:sz="4" w:space="0" w:color="auto"/>
              <w:right w:val="single" w:sz="4" w:space="0" w:color="auto"/>
            </w:tcBorders>
            <w:shd w:val="clear" w:color="auto" w:fill="A6A6A6"/>
            <w:hideMark/>
          </w:tcPr>
          <w:p w:rsidR="00FC3D52" w:rsidRPr="006D4366" w:rsidRDefault="00FC3D52" w:rsidP="006D4366">
            <w:pPr>
              <w:spacing w:before="120" w:after="60"/>
              <w:ind w:left="152"/>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Exception Flow</w:t>
            </w:r>
          </w:p>
        </w:tc>
        <w:tc>
          <w:tcPr>
            <w:tcW w:w="18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C3D52" w:rsidRPr="006D4366" w:rsidRDefault="00FC3D52">
            <w:pPr>
              <w:keepNext/>
              <w:spacing w:before="120" w:after="60"/>
              <w:ind w:left="547"/>
              <w:rPr>
                <w:rFonts w:asciiTheme="majorHAnsi" w:eastAsia="ＭＳ Ｐゴシック" w:hAnsiTheme="majorHAnsi" w:cs="Arial"/>
                <w:color w:val="000000" w:themeColor="text1"/>
                <w:szCs w:val="24"/>
              </w:rPr>
            </w:pPr>
            <w:r w:rsidRPr="006D4366">
              <w:rPr>
                <w:rFonts w:asciiTheme="majorHAnsi" w:eastAsia="ＭＳ Ｐゴシック" w:hAnsiTheme="majorHAnsi"/>
                <w:color w:val="000000" w:themeColor="text1"/>
                <w:szCs w:val="24"/>
              </w:rPr>
              <w:t>N/A</w:t>
            </w:r>
          </w:p>
        </w:tc>
        <w:tc>
          <w:tcPr>
            <w:tcW w:w="1890" w:type="pct"/>
            <w:tcBorders>
              <w:top w:val="single" w:sz="4" w:space="0" w:color="auto"/>
              <w:left w:val="single" w:sz="4" w:space="0" w:color="auto"/>
              <w:bottom w:val="single" w:sz="4" w:space="0" w:color="auto"/>
              <w:right w:val="single" w:sz="4" w:space="0" w:color="auto"/>
            </w:tcBorders>
          </w:tcPr>
          <w:p w:rsidR="00FC3D52" w:rsidRPr="006D4366" w:rsidRDefault="00FC3D52" w:rsidP="006D4FC8">
            <w:pPr>
              <w:keepNext/>
              <w:spacing w:before="120" w:after="60"/>
              <w:ind w:left="547"/>
              <w:rPr>
                <w:rFonts w:asciiTheme="majorHAnsi" w:eastAsia="ＭＳ Ｐゴシック" w:hAnsiTheme="majorHAnsi" w:cs="Arial"/>
                <w:color w:val="000000" w:themeColor="text1"/>
                <w:szCs w:val="24"/>
              </w:rPr>
            </w:pPr>
          </w:p>
        </w:tc>
      </w:tr>
    </w:tbl>
    <w:p w:rsidR="00FC3D52" w:rsidRPr="00BD5573" w:rsidRDefault="00FC3D52" w:rsidP="006D4366">
      <w:pPr>
        <w:pStyle w:val="Heading4"/>
      </w:pPr>
      <w:r w:rsidRPr="00BD5573">
        <w:lastRenderedPageBreak/>
        <w:t>Manage Users’ Information</w:t>
      </w:r>
    </w:p>
    <w:p w:rsidR="00FC3D52" w:rsidRPr="00BD5573" w:rsidRDefault="00FC3D52" w:rsidP="006D4366">
      <w:pPr>
        <w:pStyle w:val="Heading5"/>
      </w:pPr>
      <w:r w:rsidRPr="00BD5573">
        <w:t>Use Case-D Diagram</w:t>
      </w:r>
    </w:p>
    <w:p w:rsidR="00FC3D52" w:rsidRPr="00BD5573" w:rsidRDefault="00E432E6"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87" type="#_x0000_t75" style="width:372.4pt;height:242.05pt;visibility:visible">
            <v:imagedata r:id="rId91" o:title=""/>
          </v:shape>
        </w:pict>
      </w:r>
    </w:p>
    <w:p w:rsidR="00FC3D52" w:rsidRPr="00BD5573" w:rsidRDefault="00FC3D52" w:rsidP="006D4366">
      <w:pPr>
        <w:jc w:val="center"/>
        <w:rPr>
          <w:b/>
        </w:rPr>
      </w:pPr>
      <w:r w:rsidRPr="00BD5573">
        <w:t xml:space="preserve">Figure </w:t>
      </w:r>
      <w:fldSimple w:instr=" SEQ Figure \* ARABIC ">
        <w:r w:rsidR="00D55057">
          <w:rPr>
            <w:noProof/>
          </w:rPr>
          <w:t>12</w:t>
        </w:r>
      </w:fldSimple>
      <w:r w:rsidRPr="00BD5573">
        <w:t>: User Management features</w:t>
      </w:r>
    </w:p>
    <w:p w:rsidR="00FC3D52" w:rsidRPr="00BD5573" w:rsidRDefault="00FC3D52" w:rsidP="006D4366">
      <w:pPr>
        <w:pStyle w:val="Heading5"/>
      </w:pPr>
      <w:r w:rsidRPr="00BD5573">
        <w:t>Use Case-D Specification</w:t>
      </w:r>
    </w:p>
    <w:p w:rsidR="00FC3D52" w:rsidRPr="00BD5573" w:rsidRDefault="00FC3D52" w:rsidP="006D4FC8">
      <w:pPr>
        <w:autoSpaceDE w:val="0"/>
        <w:autoSpaceDN w:val="0"/>
        <w:adjustRightInd w:val="0"/>
        <w:spacing w:after="0" w:line="240" w:lineRule="auto"/>
        <w:jc w:val="center"/>
        <w:rPr>
          <w:rFonts w:asciiTheme="majorHAnsi" w:hAnsiTheme="majorHAnsi"/>
          <w:noProof/>
          <w:color w:val="000000" w:themeColor="text1"/>
          <w:sz w:val="36"/>
          <w:szCs w:val="36"/>
        </w:rPr>
      </w:pPr>
    </w:p>
    <w:p w:rsidR="00FC3D52" w:rsidRPr="00BD5573" w:rsidRDefault="00FC3D52" w:rsidP="006D4366">
      <w:pPr>
        <w:pStyle w:val="Heading6"/>
        <w:rPr>
          <w:noProof/>
        </w:rPr>
      </w:pPr>
      <w:bookmarkStart w:id="317" w:name="_Toc316681154"/>
      <w:r w:rsidRPr="00BD5573">
        <w:t xml:space="preserve">Use Case </w:t>
      </w:r>
      <w:fldSimple w:instr=" SEQ Use_Case \* ARABIC ">
        <w:r w:rsidR="00D55057">
          <w:rPr>
            <w:noProof/>
          </w:rPr>
          <w:t>25</w:t>
        </w:r>
      </w:fldSimple>
      <w:r w:rsidRPr="00BD5573">
        <w:t>: Login</w:t>
      </w:r>
      <w:bookmarkEnd w:id="317"/>
    </w:p>
    <w:p w:rsidR="00FC3D52" w:rsidRPr="00BD5573" w:rsidRDefault="00E432E6" w:rsidP="006D4FC8">
      <w:pPr>
        <w:autoSpaceDE w:val="0"/>
        <w:autoSpaceDN w:val="0"/>
        <w:adjustRightInd w:val="0"/>
        <w:spacing w:after="0" w:line="240" w:lineRule="auto"/>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88" type="#_x0000_t75" style="width:270.6pt;height:213.5pt;visibility:visible">
            <v:imagedata r:id="rId92" o:title=""/>
          </v:shape>
        </w:pict>
      </w:r>
    </w:p>
    <w:p w:rsidR="00FC3D52" w:rsidRPr="00BD5573" w:rsidRDefault="00E432E6" w:rsidP="006D4FC8">
      <w:pPr>
        <w:autoSpaceDE w:val="0"/>
        <w:autoSpaceDN w:val="0"/>
        <w:adjustRightInd w:val="0"/>
        <w:spacing w:after="0" w:line="240" w:lineRule="auto"/>
        <w:jc w:val="center"/>
        <w:rPr>
          <w:rFonts w:asciiTheme="majorHAnsi" w:hAnsiTheme="majorHAnsi"/>
          <w:color w:val="000000" w:themeColor="text1"/>
          <w:sz w:val="36"/>
          <w:szCs w:val="36"/>
        </w:rPr>
      </w:pPr>
      <w:r>
        <w:rPr>
          <w:rFonts w:asciiTheme="majorHAnsi" w:hAnsiTheme="majorHAnsi"/>
          <w:noProof/>
          <w:color w:val="000000" w:themeColor="text1"/>
          <w:sz w:val="36"/>
          <w:szCs w:val="36"/>
        </w:rPr>
        <w:lastRenderedPageBreak/>
        <w:pict>
          <v:shape id="_x0000_i1089" type="#_x0000_t75" style="width:234.6pt;height:342.6pt">
            <v:imagedata r:id="rId93" o:title="UC25"/>
          </v:shape>
        </w:pict>
      </w:r>
    </w:p>
    <w:p w:rsidR="00FC3D52" w:rsidRPr="00BD5573" w:rsidRDefault="00FC3D52" w:rsidP="006D4FC8">
      <w:pPr>
        <w:autoSpaceDE w:val="0"/>
        <w:autoSpaceDN w:val="0"/>
        <w:adjustRightInd w:val="0"/>
        <w:spacing w:after="0" w:line="240" w:lineRule="auto"/>
        <w:rPr>
          <w:rFonts w:asciiTheme="majorHAnsi" w:hAnsiTheme="majorHAnsi"/>
          <w:color w:val="000000" w:themeColor="text1"/>
          <w:sz w:val="36"/>
          <w:szCs w:val="36"/>
        </w:rPr>
      </w:pPr>
    </w:p>
    <w:tbl>
      <w:tblPr>
        <w:tblW w:w="5000" w:type="pct"/>
        <w:tblLayout w:type="fixed"/>
        <w:tblCellMar>
          <w:left w:w="0" w:type="dxa"/>
          <w:right w:w="0" w:type="dxa"/>
        </w:tblCellMar>
        <w:tblLook w:val="0000" w:firstRow="0" w:lastRow="0" w:firstColumn="0" w:lastColumn="0" w:noHBand="0" w:noVBand="0"/>
      </w:tblPr>
      <w:tblGrid>
        <w:gridCol w:w="2077"/>
        <w:gridCol w:w="3749"/>
        <w:gridCol w:w="2513"/>
      </w:tblGrid>
      <w:tr w:rsidR="00FC3D52" w:rsidRPr="006D4366" w:rsidTr="006D4FC8">
        <w:tc>
          <w:tcPr>
            <w:tcW w:w="1245" w:type="pct"/>
            <w:tcBorders>
              <w:top w:val="single" w:sz="8" w:space="0" w:color="auto"/>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Use Case Name</w:t>
            </w:r>
          </w:p>
        </w:tc>
        <w:tc>
          <w:tcPr>
            <w:tcW w:w="3755"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Login Use Case</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Actors</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Admin/Librarian/Normal User</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Description</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Log a user into LIB System</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Requirement</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N/A</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Pre-conditions</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N/A</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Post-conditions</w:t>
            </w:r>
          </w:p>
        </w:tc>
        <w:tc>
          <w:tcPr>
            <w:tcW w:w="3755"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User will be logged into LIB System. New working session will be created</w:t>
            </w:r>
          </w:p>
        </w:tc>
      </w:tr>
      <w:tr w:rsidR="00FC3D52" w:rsidRPr="006D4366" w:rsidTr="00F06A46">
        <w:trPr>
          <w:trHeight w:val="790"/>
        </w:trPr>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Basic Flow</w:t>
            </w:r>
          </w:p>
        </w:tc>
        <w:tc>
          <w:tcPr>
            <w:tcW w:w="2248"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Actor Actions:</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 xml:space="preserve">1. In the Login form of the Win-form application or the Login page of the OOPAC, user will have to enter the username and password </w:t>
            </w:r>
            <w:r w:rsidRPr="006D4366">
              <w:rPr>
                <w:rFonts w:asciiTheme="majorHAnsi" w:eastAsia="SimSun" w:hAnsiTheme="majorHAnsi"/>
                <w:i/>
                <w:color w:val="000000" w:themeColor="text1"/>
                <w:szCs w:val="24"/>
                <w:lang w:eastAsia="zh-CN"/>
              </w:rPr>
              <w:lastRenderedPageBreak/>
              <w:t>and then click “Login” button.</w:t>
            </w:r>
          </w:p>
        </w:tc>
        <w:tc>
          <w:tcPr>
            <w:tcW w:w="1507"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lastRenderedPageBreak/>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lastRenderedPageBreak/>
              <w:t>2. The system will check the username and password from user and if the user name password are right. [Alternative Flow 2]</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Else [Alternative Flow 1]</w:t>
            </w:r>
          </w:p>
        </w:tc>
      </w:tr>
      <w:tr w:rsidR="00FC3D52" w:rsidRPr="006D4366" w:rsidTr="00F06A46">
        <w:tc>
          <w:tcPr>
            <w:tcW w:w="1245" w:type="pct"/>
            <w:tcBorders>
              <w:top w:val="nil"/>
              <w:left w:val="single" w:sz="8" w:space="0" w:color="auto"/>
              <w:bottom w:val="single" w:sz="4"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lastRenderedPageBreak/>
              <w:t>Alternative Flow 1</w:t>
            </w:r>
          </w:p>
        </w:tc>
        <w:tc>
          <w:tcPr>
            <w:tcW w:w="2248"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Actor Actions:</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The User will enter again username and password</w:t>
            </w:r>
          </w:p>
        </w:tc>
        <w:tc>
          <w:tcPr>
            <w:tcW w:w="1507"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The system alert user about “wrong username or password and request enter again.”</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3. Check username and password, if username and password are right. [Alternative Flow 2]</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Else [Alternative Flow 1]</w:t>
            </w:r>
          </w:p>
        </w:tc>
      </w:tr>
      <w:tr w:rsidR="00FC3D52" w:rsidRPr="006D4366" w:rsidTr="00F06A46">
        <w:tc>
          <w:tcPr>
            <w:tcW w:w="1245" w:type="pct"/>
            <w:tcBorders>
              <w:top w:val="nil"/>
              <w:left w:val="single" w:sz="8" w:space="0" w:color="auto"/>
              <w:bottom w:val="single" w:sz="4"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Alternative Flow 1</w:t>
            </w:r>
          </w:p>
        </w:tc>
        <w:tc>
          <w:tcPr>
            <w:tcW w:w="2248"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Actor Actions:</w:t>
            </w:r>
          </w:p>
          <w:p w:rsidR="00FC3D52" w:rsidRPr="006D4366" w:rsidRDefault="00FC3D52" w:rsidP="006D4FC8">
            <w:pPr>
              <w:rPr>
                <w:rFonts w:asciiTheme="majorHAnsi" w:eastAsia="SimSun" w:hAnsiTheme="majorHAnsi"/>
                <w:i/>
                <w:color w:val="000000" w:themeColor="text1"/>
                <w:szCs w:val="24"/>
                <w:lang w:eastAsia="zh-CN"/>
              </w:rPr>
            </w:pPr>
          </w:p>
        </w:tc>
        <w:tc>
          <w:tcPr>
            <w:tcW w:w="1508"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Log the user into the system and create a new working session.</w:t>
            </w:r>
          </w:p>
        </w:tc>
      </w:tr>
      <w:tr w:rsidR="00FC3D52" w:rsidRPr="006D4366" w:rsidTr="006D4FC8">
        <w:tc>
          <w:tcPr>
            <w:tcW w:w="1245" w:type="pct"/>
            <w:tcBorders>
              <w:top w:val="single" w:sz="4" w:space="0" w:color="auto"/>
              <w:left w:val="single" w:sz="4" w:space="0" w:color="auto"/>
              <w:bottom w:val="single" w:sz="4" w:space="0" w:color="auto"/>
              <w:right w:val="single" w:sz="4"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Exception Flow</w:t>
            </w:r>
          </w:p>
        </w:tc>
        <w:tc>
          <w:tcPr>
            <w:tcW w:w="375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6D4366" w:rsidRDefault="00FC3D52" w:rsidP="006D4FC8">
            <w:pPr>
              <w:keepNext/>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N/A</w:t>
            </w:r>
          </w:p>
        </w:tc>
      </w:tr>
    </w:tbl>
    <w:p w:rsidR="00FC3D52" w:rsidRPr="006D4366" w:rsidRDefault="00FC3D52" w:rsidP="006D4FC8">
      <w:pPr>
        <w:pStyle w:val="Caption"/>
        <w:rPr>
          <w:rFonts w:asciiTheme="majorHAnsi" w:hAnsiTheme="majorHAnsi"/>
          <w:color w:val="000000" w:themeColor="text1"/>
        </w:rPr>
      </w:pPr>
    </w:p>
    <w:p w:rsidR="00FC3D52" w:rsidRPr="00BD5573" w:rsidRDefault="00FC3D52" w:rsidP="006D4366">
      <w:pPr>
        <w:pStyle w:val="Heading6"/>
        <w:rPr>
          <w:lang w:val="en-GB"/>
        </w:rPr>
      </w:pPr>
      <w:bookmarkStart w:id="318" w:name="_Toc316681155"/>
      <w:r w:rsidRPr="00BD5573">
        <w:lastRenderedPageBreak/>
        <w:t xml:space="preserve">Use Case </w:t>
      </w:r>
      <w:fldSimple w:instr=" SEQ Use_Case \* ARABIC ">
        <w:r w:rsidR="00D55057">
          <w:rPr>
            <w:noProof/>
          </w:rPr>
          <w:t>26</w:t>
        </w:r>
      </w:fldSimple>
      <w:r w:rsidRPr="00BD5573">
        <w:t>: View User Information</w:t>
      </w:r>
      <w:bookmarkEnd w:id="318"/>
    </w:p>
    <w:p w:rsidR="00FC3D52" w:rsidRPr="00BD5573" w:rsidRDefault="00E432E6" w:rsidP="006D4FC8">
      <w:pPr>
        <w:autoSpaceDE w:val="0"/>
        <w:autoSpaceDN w:val="0"/>
        <w:adjustRightInd w:val="0"/>
        <w:spacing w:after="0" w:line="240" w:lineRule="auto"/>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pict>
          <v:shape id="_x0000_i1090" type="#_x0000_t75" style="width:268.15pt;height:116.7pt;visibility:visible">
            <v:imagedata r:id="rId94" o:title=""/>
          </v:shape>
        </w:pict>
      </w:r>
    </w:p>
    <w:p w:rsidR="00FC3D52" w:rsidRPr="00BD5573" w:rsidRDefault="00E432E6" w:rsidP="006D4FC8">
      <w:pPr>
        <w:autoSpaceDE w:val="0"/>
        <w:autoSpaceDN w:val="0"/>
        <w:adjustRightInd w:val="0"/>
        <w:spacing w:after="0" w:line="240" w:lineRule="auto"/>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91" type="#_x0000_t75" style="width:203.6pt;height:203.6pt">
            <v:imagedata r:id="rId95" o:title="UC26"/>
          </v:shape>
        </w:pict>
      </w:r>
    </w:p>
    <w:p w:rsidR="00FC3D52" w:rsidRPr="00BD5573" w:rsidRDefault="00FC3D52" w:rsidP="006D4FC8">
      <w:pPr>
        <w:autoSpaceDE w:val="0"/>
        <w:autoSpaceDN w:val="0"/>
        <w:adjustRightInd w:val="0"/>
        <w:spacing w:after="0" w:line="240" w:lineRule="auto"/>
        <w:rPr>
          <w:rFonts w:asciiTheme="majorHAnsi" w:hAnsiTheme="majorHAnsi"/>
          <w:color w:val="000000" w:themeColor="text1"/>
          <w:sz w:val="36"/>
          <w:szCs w:val="36"/>
        </w:rPr>
      </w:pPr>
    </w:p>
    <w:tbl>
      <w:tblPr>
        <w:tblW w:w="5000" w:type="pct"/>
        <w:tblLayout w:type="fixed"/>
        <w:tblCellMar>
          <w:left w:w="0" w:type="dxa"/>
          <w:right w:w="0" w:type="dxa"/>
        </w:tblCellMar>
        <w:tblLook w:val="0000" w:firstRow="0" w:lastRow="0" w:firstColumn="0" w:lastColumn="0" w:noHBand="0" w:noVBand="0"/>
      </w:tblPr>
      <w:tblGrid>
        <w:gridCol w:w="2077"/>
        <w:gridCol w:w="3794"/>
        <w:gridCol w:w="2468"/>
      </w:tblGrid>
      <w:tr w:rsidR="00FC3D52" w:rsidRPr="006D4366" w:rsidTr="006D4FC8">
        <w:tc>
          <w:tcPr>
            <w:tcW w:w="1245" w:type="pct"/>
            <w:tcBorders>
              <w:top w:val="single" w:sz="8" w:space="0" w:color="auto"/>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Use Case Name</w:t>
            </w:r>
          </w:p>
        </w:tc>
        <w:tc>
          <w:tcPr>
            <w:tcW w:w="3755"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View User Information Use Case</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Actors</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Admin/Librarian</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Description</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ＭＳ Ｐゴシック" w:hAnsiTheme="majorHAnsi"/>
                <w:color w:val="000000" w:themeColor="text1"/>
                <w:szCs w:val="24"/>
              </w:rPr>
            </w:pPr>
            <w:r w:rsidRPr="006D4366">
              <w:rPr>
                <w:rFonts w:asciiTheme="majorHAnsi" w:hAnsiTheme="majorHAnsi"/>
                <w:color w:val="000000" w:themeColor="text1"/>
                <w:szCs w:val="24"/>
              </w:rPr>
              <w:t>View an User Information</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Requirement</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N/A</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Pre-conditions</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User must log in with role “Admin”/“Librarian”</w:t>
            </w:r>
          </w:p>
        </w:tc>
      </w:tr>
      <w:tr w:rsidR="00FC3D52" w:rsidRPr="006D4366"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Post-conditions</w:t>
            </w:r>
          </w:p>
        </w:tc>
        <w:tc>
          <w:tcPr>
            <w:tcW w:w="3755"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6D4366" w:rsidRDefault="00FC3D52" w:rsidP="006D4FC8">
            <w:pPr>
              <w:rPr>
                <w:rFonts w:asciiTheme="majorHAnsi" w:eastAsia="SimSun" w:hAnsiTheme="majorHAnsi"/>
                <w:color w:val="000000" w:themeColor="text1"/>
                <w:szCs w:val="24"/>
                <w:lang w:eastAsia="zh-CN"/>
              </w:rPr>
            </w:pPr>
            <w:r w:rsidRPr="006D4366">
              <w:rPr>
                <w:rFonts w:asciiTheme="majorHAnsi" w:eastAsia="SimSun" w:hAnsiTheme="majorHAnsi"/>
                <w:color w:val="000000" w:themeColor="text1"/>
                <w:szCs w:val="24"/>
                <w:lang w:eastAsia="zh-CN"/>
              </w:rPr>
              <w:t>Detail information of selected user will be shown</w:t>
            </w:r>
          </w:p>
        </w:tc>
      </w:tr>
      <w:tr w:rsidR="00FC3D52" w:rsidRPr="006D4366" w:rsidTr="00F06A46">
        <w:trPr>
          <w:trHeight w:val="790"/>
        </w:trPr>
        <w:tc>
          <w:tcPr>
            <w:tcW w:w="1245" w:type="pct"/>
            <w:tcBorders>
              <w:top w:val="nil"/>
              <w:left w:val="single" w:sz="8" w:space="0" w:color="auto"/>
              <w:bottom w:val="single" w:sz="8" w:space="0" w:color="auto"/>
              <w:right w:val="single" w:sz="8"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Basic Flow</w:t>
            </w:r>
          </w:p>
        </w:tc>
        <w:tc>
          <w:tcPr>
            <w:tcW w:w="2275"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Actor Actions:</w:t>
            </w: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1. In the user list view, the librarian or admin click on one user to view the detailed information of that user.</w:t>
            </w:r>
          </w:p>
        </w:tc>
        <w:tc>
          <w:tcPr>
            <w:tcW w:w="1480"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System Response:</w:t>
            </w: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p>
          <w:p w:rsidR="00FC3D52" w:rsidRPr="006D4366" w:rsidRDefault="00FC3D52" w:rsidP="006D4FC8">
            <w:pPr>
              <w:rPr>
                <w:rFonts w:asciiTheme="majorHAnsi" w:eastAsia="SimSun" w:hAnsiTheme="majorHAnsi"/>
                <w:i/>
                <w:color w:val="000000" w:themeColor="text1"/>
                <w:szCs w:val="24"/>
                <w:lang w:eastAsia="zh-CN"/>
              </w:rPr>
            </w:pPr>
            <w:r w:rsidRPr="006D4366">
              <w:rPr>
                <w:rFonts w:asciiTheme="majorHAnsi" w:eastAsia="SimSun" w:hAnsiTheme="majorHAnsi"/>
                <w:i/>
                <w:color w:val="000000" w:themeColor="text1"/>
                <w:szCs w:val="24"/>
                <w:lang w:eastAsia="zh-CN"/>
              </w:rPr>
              <w:t>2. The detailed Information of that user will be shown in a User Detail Form.</w:t>
            </w:r>
          </w:p>
        </w:tc>
      </w:tr>
      <w:tr w:rsidR="00FC3D52" w:rsidRPr="006D4366" w:rsidTr="006D4FC8">
        <w:tc>
          <w:tcPr>
            <w:tcW w:w="1245" w:type="pct"/>
            <w:tcBorders>
              <w:top w:val="single" w:sz="4" w:space="0" w:color="auto"/>
              <w:left w:val="single" w:sz="4" w:space="0" w:color="auto"/>
              <w:bottom w:val="single" w:sz="4" w:space="0" w:color="auto"/>
              <w:right w:val="single" w:sz="4" w:space="0" w:color="auto"/>
            </w:tcBorders>
            <w:shd w:val="clear" w:color="auto" w:fill="A6A6A6"/>
          </w:tcPr>
          <w:p w:rsidR="00FC3D52" w:rsidRPr="006D4366" w:rsidRDefault="00FC3D52" w:rsidP="006D4366">
            <w:pPr>
              <w:ind w:left="152"/>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lastRenderedPageBreak/>
              <w:t>Exception Flow</w:t>
            </w:r>
          </w:p>
        </w:tc>
        <w:tc>
          <w:tcPr>
            <w:tcW w:w="375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6D4366" w:rsidRDefault="00FC3D52" w:rsidP="006D4FC8">
            <w:pPr>
              <w:keepNext/>
              <w:rPr>
                <w:rFonts w:asciiTheme="majorHAnsi" w:eastAsia="ＭＳ Ｐゴシック" w:hAnsiTheme="majorHAnsi"/>
                <w:color w:val="000000" w:themeColor="text1"/>
                <w:szCs w:val="24"/>
              </w:rPr>
            </w:pPr>
            <w:r w:rsidRPr="006D4366">
              <w:rPr>
                <w:rFonts w:asciiTheme="majorHAnsi" w:eastAsia="ＭＳ Ｐゴシック" w:hAnsiTheme="majorHAnsi"/>
                <w:color w:val="000000" w:themeColor="text1"/>
                <w:szCs w:val="24"/>
              </w:rPr>
              <w:t>N/A</w:t>
            </w:r>
          </w:p>
        </w:tc>
      </w:tr>
    </w:tbl>
    <w:p w:rsidR="00FC3D52" w:rsidRPr="00BD5573" w:rsidRDefault="00FC3D52" w:rsidP="006D4FC8">
      <w:pPr>
        <w:pStyle w:val="Caption"/>
        <w:rPr>
          <w:rFonts w:asciiTheme="majorHAnsi" w:hAnsiTheme="majorHAnsi"/>
          <w:color w:val="000000" w:themeColor="text1"/>
          <w:sz w:val="36"/>
          <w:szCs w:val="36"/>
        </w:rPr>
      </w:pPr>
    </w:p>
    <w:p w:rsidR="00FC3D52" w:rsidRPr="00BD5573" w:rsidRDefault="00FC3D52" w:rsidP="006D4FC8">
      <w:pPr>
        <w:rPr>
          <w:rFonts w:asciiTheme="majorHAnsi" w:hAnsiTheme="majorHAnsi"/>
          <w:color w:val="000000" w:themeColor="text1"/>
          <w:sz w:val="36"/>
          <w:szCs w:val="36"/>
          <w:lang w:val="en-GB"/>
        </w:rPr>
      </w:pPr>
    </w:p>
    <w:p w:rsidR="00FC3D52" w:rsidRPr="00BD5573" w:rsidRDefault="00FC3D52" w:rsidP="006D4FC8">
      <w:pPr>
        <w:rPr>
          <w:rFonts w:asciiTheme="majorHAnsi" w:hAnsiTheme="majorHAnsi"/>
          <w:color w:val="000000" w:themeColor="text1"/>
          <w:sz w:val="36"/>
          <w:szCs w:val="36"/>
          <w:lang w:val="en-GB"/>
        </w:rPr>
      </w:pPr>
    </w:p>
    <w:p w:rsidR="00FC3D52" w:rsidRPr="00BD5573" w:rsidRDefault="00FC3D52" w:rsidP="006D4366">
      <w:pPr>
        <w:pStyle w:val="Heading6"/>
        <w:rPr>
          <w:lang w:val="en-GB"/>
        </w:rPr>
      </w:pPr>
      <w:bookmarkStart w:id="319" w:name="_Toc316681156"/>
      <w:r w:rsidRPr="00BD5573">
        <w:t xml:space="preserve">Use Case </w:t>
      </w:r>
      <w:fldSimple w:instr=" SEQ Use_Case \* ARABIC ">
        <w:r w:rsidR="00D55057">
          <w:rPr>
            <w:noProof/>
          </w:rPr>
          <w:t>27</w:t>
        </w:r>
      </w:fldSimple>
      <w:r w:rsidRPr="00BD5573">
        <w:t>: Update User Information</w:t>
      </w:r>
      <w:bookmarkEnd w:id="319"/>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noProof/>
          <w:color w:val="000000" w:themeColor="text1"/>
          <w:sz w:val="36"/>
          <w:szCs w:val="36"/>
        </w:rPr>
        <w:pict>
          <v:shape id="_x0000_i1092" type="#_x0000_t75" style="width:347.6pt;height:135.3pt;visibility:visible">
            <v:imagedata r:id="rId96" o:title=""/>
          </v:shape>
        </w:pict>
      </w:r>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color w:val="000000" w:themeColor="text1"/>
          <w:sz w:val="36"/>
          <w:szCs w:val="36"/>
          <w:lang w:val="en-GB"/>
        </w:rPr>
        <w:lastRenderedPageBreak/>
        <w:pict>
          <v:shape id="_x0000_i1093" type="#_x0000_t75" style="width:223.45pt;height:429.5pt">
            <v:imagedata r:id="rId97" o:title="UC27"/>
          </v:shape>
        </w:pict>
      </w:r>
    </w:p>
    <w:tbl>
      <w:tblPr>
        <w:tblW w:w="5000" w:type="pct"/>
        <w:tblCellMar>
          <w:left w:w="0" w:type="dxa"/>
          <w:right w:w="0" w:type="dxa"/>
        </w:tblCellMar>
        <w:tblLook w:val="0000" w:firstRow="0" w:lastRow="0" w:firstColumn="0" w:lastColumn="0" w:noHBand="0" w:noVBand="0"/>
      </w:tblPr>
      <w:tblGrid>
        <w:gridCol w:w="2077"/>
        <w:gridCol w:w="3110"/>
        <w:gridCol w:w="3152"/>
      </w:tblGrid>
      <w:tr w:rsidR="00FC3D52" w:rsidRPr="00DB7A6B" w:rsidTr="006D4FC8">
        <w:tc>
          <w:tcPr>
            <w:tcW w:w="1245" w:type="pct"/>
            <w:tcBorders>
              <w:top w:val="single" w:sz="8" w:space="0" w:color="auto"/>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Use Case Name</w:t>
            </w:r>
          </w:p>
        </w:tc>
        <w:tc>
          <w:tcPr>
            <w:tcW w:w="3755"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ＭＳ Ｐゴシック" w:hAnsiTheme="majorHAnsi"/>
                <w:color w:val="000000" w:themeColor="text1"/>
                <w:szCs w:val="24"/>
              </w:rPr>
            </w:pPr>
            <w:r w:rsidRPr="00DB7A6B">
              <w:rPr>
                <w:rFonts w:asciiTheme="majorHAnsi" w:hAnsiTheme="majorHAnsi"/>
                <w:color w:val="000000" w:themeColor="text1"/>
                <w:szCs w:val="24"/>
              </w:rPr>
              <w:t>Update User Information Use Case</w:t>
            </w:r>
          </w:p>
        </w:tc>
      </w:tr>
      <w:tr w:rsidR="00FC3D52" w:rsidRPr="00DB7A6B"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Actors</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Admin/Librarian</w:t>
            </w:r>
          </w:p>
        </w:tc>
      </w:tr>
      <w:tr w:rsidR="00FC3D52" w:rsidRPr="00DB7A6B"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Description</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ＭＳ Ｐゴシック" w:hAnsiTheme="majorHAnsi"/>
                <w:color w:val="000000" w:themeColor="text1"/>
                <w:szCs w:val="24"/>
              </w:rPr>
            </w:pPr>
            <w:r w:rsidRPr="00DB7A6B">
              <w:rPr>
                <w:rFonts w:asciiTheme="majorHAnsi" w:hAnsiTheme="majorHAnsi"/>
                <w:color w:val="000000" w:themeColor="text1"/>
                <w:szCs w:val="24"/>
              </w:rPr>
              <w:t>Update an User Information</w:t>
            </w:r>
          </w:p>
        </w:tc>
      </w:tr>
      <w:tr w:rsidR="00FC3D52" w:rsidRPr="00DB7A6B"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Requirement</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Fields/Attributes must have validations on it</w:t>
            </w:r>
          </w:p>
        </w:tc>
      </w:tr>
      <w:tr w:rsidR="00FC3D52" w:rsidRPr="00DB7A6B"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Pre-conditions</w:t>
            </w:r>
          </w:p>
        </w:tc>
        <w:tc>
          <w:tcPr>
            <w:tcW w:w="3755"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User must log in with role “Admin”/“Librarian”</w:t>
            </w:r>
          </w:p>
        </w:tc>
      </w:tr>
      <w:tr w:rsidR="00FC3D52" w:rsidRPr="00DB7A6B" w:rsidTr="006D4FC8">
        <w:tc>
          <w:tcPr>
            <w:tcW w:w="1245"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Post-conditions</w:t>
            </w:r>
          </w:p>
        </w:tc>
        <w:tc>
          <w:tcPr>
            <w:tcW w:w="3755"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Detail information of selected user will be updated</w:t>
            </w:r>
          </w:p>
        </w:tc>
      </w:tr>
      <w:tr w:rsidR="00FC3D52" w:rsidRPr="00DB7A6B" w:rsidTr="00F06A46">
        <w:trPr>
          <w:trHeight w:val="790"/>
        </w:trPr>
        <w:tc>
          <w:tcPr>
            <w:tcW w:w="1245"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Basic Flow</w:t>
            </w:r>
          </w:p>
        </w:tc>
        <w:tc>
          <w:tcPr>
            <w:tcW w:w="1865"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Actor Actions:</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 xml:space="preserve">1. In the user Detail </w:t>
            </w:r>
            <w:r w:rsidRPr="00DB7A6B">
              <w:rPr>
                <w:rFonts w:asciiTheme="majorHAnsi" w:eastAsia="SimSun" w:hAnsiTheme="majorHAnsi"/>
                <w:i/>
                <w:color w:val="000000" w:themeColor="text1"/>
                <w:szCs w:val="24"/>
                <w:lang w:eastAsia="zh-CN"/>
              </w:rPr>
              <w:lastRenderedPageBreak/>
              <w:t>Information, the librarian or admin edit the detailed information of that user.</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2. Click on “Save” button.</w:t>
            </w: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4. Click on “Yes”.</w:t>
            </w: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6. Click on “No”</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[Alternative Flow 1]</w:t>
            </w:r>
          </w:p>
        </w:tc>
        <w:tc>
          <w:tcPr>
            <w:tcW w:w="1890"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lastRenderedPageBreak/>
              <w:t>System Response:</w:t>
            </w: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3. Show message “Are you sure want to update this user information?”</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5. The detailed Information of that user will be updated in the DB.</w:t>
            </w:r>
          </w:p>
          <w:p w:rsidR="00FC3D52" w:rsidRPr="00DB7A6B" w:rsidRDefault="00FC3D52" w:rsidP="006D4FC8">
            <w:pPr>
              <w:rPr>
                <w:rFonts w:asciiTheme="majorHAnsi" w:eastAsia="SimSun" w:hAnsiTheme="majorHAnsi"/>
                <w:i/>
                <w:color w:val="000000" w:themeColor="text1"/>
                <w:szCs w:val="24"/>
                <w:lang w:eastAsia="zh-CN"/>
              </w:rPr>
            </w:pPr>
          </w:p>
        </w:tc>
      </w:tr>
      <w:tr w:rsidR="00FC3D52" w:rsidRPr="00DB7A6B" w:rsidTr="00F06A46">
        <w:tc>
          <w:tcPr>
            <w:tcW w:w="1245" w:type="pct"/>
            <w:tcBorders>
              <w:top w:val="nil"/>
              <w:left w:val="single" w:sz="8" w:space="0" w:color="auto"/>
              <w:bottom w:val="single" w:sz="4"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lastRenderedPageBreak/>
              <w:t>Alternative Flow 1</w:t>
            </w:r>
          </w:p>
        </w:tc>
        <w:tc>
          <w:tcPr>
            <w:tcW w:w="1865"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Actor Actions:</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1. User click on “No” button of confirm message.</w:t>
            </w:r>
          </w:p>
        </w:tc>
        <w:tc>
          <w:tcPr>
            <w:tcW w:w="1890"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System Response:</w:t>
            </w: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2. The user information remains unchanged.</w:t>
            </w:r>
          </w:p>
        </w:tc>
      </w:tr>
      <w:tr w:rsidR="00FC3D52" w:rsidRPr="00DB7A6B" w:rsidTr="006D4FC8">
        <w:tc>
          <w:tcPr>
            <w:tcW w:w="1245" w:type="pct"/>
            <w:tcBorders>
              <w:top w:val="single" w:sz="4" w:space="0" w:color="auto"/>
              <w:left w:val="single" w:sz="4" w:space="0" w:color="auto"/>
              <w:bottom w:val="single" w:sz="4" w:space="0" w:color="auto"/>
              <w:right w:val="single" w:sz="4"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Exception Flow</w:t>
            </w:r>
          </w:p>
        </w:tc>
        <w:tc>
          <w:tcPr>
            <w:tcW w:w="375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DB7A6B" w:rsidRDefault="00FC3D52" w:rsidP="006D4FC8">
            <w:pPr>
              <w:keepNext/>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N/A</w:t>
            </w:r>
          </w:p>
        </w:tc>
      </w:tr>
    </w:tbl>
    <w:p w:rsidR="00FC3D52" w:rsidRPr="00DB7A6B" w:rsidRDefault="00FC3D52" w:rsidP="006D4FC8">
      <w:pPr>
        <w:pStyle w:val="Caption"/>
        <w:rPr>
          <w:rFonts w:asciiTheme="majorHAnsi" w:hAnsiTheme="majorHAnsi"/>
          <w:color w:val="000000" w:themeColor="text1"/>
        </w:rPr>
      </w:pPr>
    </w:p>
    <w:p w:rsidR="00FC3D52" w:rsidRPr="00BD5573" w:rsidRDefault="00FC3D52" w:rsidP="006D4366">
      <w:pPr>
        <w:pStyle w:val="Heading6"/>
        <w:rPr>
          <w:lang w:val="en-GB"/>
        </w:rPr>
      </w:pPr>
      <w:bookmarkStart w:id="320" w:name="_Toc316681157"/>
      <w:r w:rsidRPr="00BD5573">
        <w:t xml:space="preserve">Use Case </w:t>
      </w:r>
      <w:fldSimple w:instr=" SEQ Use_Case \* ARABIC ">
        <w:r w:rsidR="00D55057">
          <w:rPr>
            <w:noProof/>
          </w:rPr>
          <w:t>28</w:t>
        </w:r>
      </w:fldSimple>
      <w:r w:rsidRPr="00BD5573">
        <w:t>: Delete an User</w:t>
      </w:r>
      <w:bookmarkEnd w:id="320"/>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noProof/>
          <w:color w:val="000000" w:themeColor="text1"/>
          <w:sz w:val="36"/>
          <w:szCs w:val="36"/>
        </w:rPr>
        <w:pict>
          <v:shape id="_x0000_i1094" type="#_x0000_t75" style="width:222.2pt;height:109.25pt;visibility:visible">
            <v:imagedata r:id="rId98" o:title=""/>
          </v:shape>
        </w:pict>
      </w:r>
    </w:p>
    <w:p w:rsidR="00FC3D52" w:rsidRPr="00BD5573" w:rsidRDefault="00E432E6" w:rsidP="006D4FC8">
      <w:pPr>
        <w:jc w:val="center"/>
        <w:rPr>
          <w:rFonts w:asciiTheme="majorHAnsi" w:hAnsiTheme="majorHAnsi"/>
          <w:color w:val="000000" w:themeColor="text1"/>
          <w:sz w:val="36"/>
          <w:szCs w:val="36"/>
          <w:lang w:val="en-GB"/>
        </w:rPr>
      </w:pPr>
      <w:r>
        <w:rPr>
          <w:rFonts w:asciiTheme="majorHAnsi" w:hAnsiTheme="majorHAnsi"/>
          <w:color w:val="000000" w:themeColor="text1"/>
          <w:sz w:val="36"/>
          <w:szCs w:val="36"/>
          <w:lang w:val="en-GB"/>
        </w:rPr>
        <w:lastRenderedPageBreak/>
        <w:pict>
          <v:shape id="_x0000_i1095" type="#_x0000_t75" style="width:199.85pt;height:268.15pt">
            <v:imagedata r:id="rId99" o:title="UC28"/>
          </v:shape>
        </w:pict>
      </w:r>
    </w:p>
    <w:tbl>
      <w:tblPr>
        <w:tblW w:w="5000" w:type="pct"/>
        <w:tblCellMar>
          <w:left w:w="0" w:type="dxa"/>
          <w:right w:w="0" w:type="dxa"/>
        </w:tblCellMar>
        <w:tblLook w:val="0000" w:firstRow="0" w:lastRow="0" w:firstColumn="0" w:lastColumn="0" w:noHBand="0" w:noVBand="0"/>
      </w:tblPr>
      <w:tblGrid>
        <w:gridCol w:w="2133"/>
        <w:gridCol w:w="3054"/>
        <w:gridCol w:w="3152"/>
      </w:tblGrid>
      <w:tr w:rsidR="00FC3D52" w:rsidRPr="00DB7A6B" w:rsidTr="006D4FC8">
        <w:tc>
          <w:tcPr>
            <w:tcW w:w="1279" w:type="pct"/>
            <w:tcBorders>
              <w:top w:val="single" w:sz="8" w:space="0" w:color="auto"/>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Use Case Name</w:t>
            </w:r>
          </w:p>
        </w:tc>
        <w:tc>
          <w:tcPr>
            <w:tcW w:w="3721"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ＭＳ Ｐゴシック" w:hAnsiTheme="majorHAnsi"/>
                <w:color w:val="000000" w:themeColor="text1"/>
                <w:szCs w:val="24"/>
              </w:rPr>
            </w:pPr>
            <w:r w:rsidRPr="00DB7A6B">
              <w:rPr>
                <w:rFonts w:asciiTheme="majorHAnsi" w:hAnsiTheme="majorHAnsi"/>
                <w:color w:val="000000" w:themeColor="text1"/>
                <w:szCs w:val="24"/>
              </w:rPr>
              <w:t>Delete User Information Use Case</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Actors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Admin</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Description</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ＭＳ Ｐゴシック" w:hAnsiTheme="majorHAnsi"/>
                <w:color w:val="000000" w:themeColor="text1"/>
                <w:szCs w:val="24"/>
              </w:rPr>
            </w:pPr>
            <w:r w:rsidRPr="00DB7A6B">
              <w:rPr>
                <w:rFonts w:asciiTheme="majorHAnsi" w:hAnsiTheme="majorHAnsi"/>
                <w:color w:val="000000" w:themeColor="text1"/>
                <w:szCs w:val="24"/>
              </w:rPr>
              <w:t>Delete an User Information</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Requirement</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Fields/Attributes must have validations on it</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Pre-conditions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User must log in with role “Admin”</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Post-conditions</w:t>
            </w:r>
          </w:p>
        </w:tc>
        <w:tc>
          <w:tcPr>
            <w:tcW w:w="3721"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Detail information of selected user will be deleted</w:t>
            </w:r>
          </w:p>
        </w:tc>
      </w:tr>
      <w:tr w:rsidR="00FC3D52" w:rsidRPr="00DB7A6B" w:rsidTr="00F06A46">
        <w:trPr>
          <w:trHeight w:val="790"/>
        </w:trPr>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Basic Flow</w:t>
            </w:r>
          </w:p>
        </w:tc>
        <w:tc>
          <w:tcPr>
            <w:tcW w:w="1831"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Actor Actions:</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1. In the user Detail Information, the librarian or admin click on “Delete” button.</w:t>
            </w: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4. Click on “Yes”.</w:t>
            </w: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6. Click on “No”</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[Alternative Flow 1]</w:t>
            </w:r>
          </w:p>
        </w:tc>
        <w:tc>
          <w:tcPr>
            <w:tcW w:w="1890"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lastRenderedPageBreak/>
              <w:t>System Response:</w:t>
            </w: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3. Show message “Are you sure want to delete this user?”</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5. The detailed Information of that user will be deleted in the DB.</w:t>
            </w:r>
          </w:p>
          <w:p w:rsidR="00FC3D52" w:rsidRPr="00DB7A6B" w:rsidRDefault="00FC3D52" w:rsidP="006D4FC8">
            <w:pPr>
              <w:rPr>
                <w:rFonts w:asciiTheme="majorHAnsi" w:eastAsia="SimSun" w:hAnsiTheme="majorHAnsi"/>
                <w:i/>
                <w:color w:val="000000" w:themeColor="text1"/>
                <w:szCs w:val="24"/>
                <w:lang w:eastAsia="zh-CN"/>
              </w:rPr>
            </w:pPr>
          </w:p>
        </w:tc>
      </w:tr>
      <w:tr w:rsidR="00FC3D52" w:rsidRPr="00DB7A6B" w:rsidTr="00F06A46">
        <w:tc>
          <w:tcPr>
            <w:tcW w:w="1279" w:type="pct"/>
            <w:tcBorders>
              <w:top w:val="nil"/>
              <w:left w:val="single" w:sz="8" w:space="0" w:color="auto"/>
              <w:bottom w:val="single" w:sz="4"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lastRenderedPageBreak/>
              <w:t>Alternative Flow 1</w:t>
            </w:r>
          </w:p>
        </w:tc>
        <w:tc>
          <w:tcPr>
            <w:tcW w:w="1831" w:type="pct"/>
            <w:tcBorders>
              <w:top w:val="single" w:sz="8" w:space="0" w:color="auto"/>
              <w:left w:val="nil"/>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Actor Actions:</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1. User click on “No” button of confirm message.</w:t>
            </w:r>
          </w:p>
        </w:tc>
        <w:tc>
          <w:tcPr>
            <w:tcW w:w="1890" w:type="pct"/>
            <w:tcBorders>
              <w:top w:val="single" w:sz="8" w:space="0" w:color="auto"/>
              <w:left w:val="nil"/>
              <w:bottom w:val="single" w:sz="4" w:space="0" w:color="auto"/>
              <w:right w:val="single" w:sz="8" w:space="0" w:color="auto"/>
            </w:tcBorders>
            <w:shd w:val="clear" w:color="auto" w:fill="F2F2F2" w:themeFill="background1" w:themeFillShade="F2"/>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System Response:</w:t>
            </w: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2. The user information remains unchanged.</w:t>
            </w:r>
          </w:p>
        </w:tc>
      </w:tr>
      <w:tr w:rsidR="00FC3D52" w:rsidRPr="00DB7A6B" w:rsidTr="006D4FC8">
        <w:tc>
          <w:tcPr>
            <w:tcW w:w="1279" w:type="pct"/>
            <w:tcBorders>
              <w:top w:val="single" w:sz="4" w:space="0" w:color="auto"/>
              <w:left w:val="single" w:sz="4" w:space="0" w:color="auto"/>
              <w:bottom w:val="single" w:sz="4" w:space="0" w:color="auto"/>
              <w:right w:val="single" w:sz="4"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Exception Flow</w:t>
            </w:r>
          </w:p>
        </w:tc>
        <w:tc>
          <w:tcPr>
            <w:tcW w:w="3721"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DB7A6B" w:rsidRDefault="00FC3D52" w:rsidP="006D4FC8">
            <w:pPr>
              <w:keepNext/>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N/A</w:t>
            </w:r>
          </w:p>
        </w:tc>
      </w:tr>
    </w:tbl>
    <w:p w:rsidR="00FC3D52" w:rsidRPr="00BD5573" w:rsidRDefault="00FC3D52" w:rsidP="00DB7A6B">
      <w:pPr>
        <w:pStyle w:val="Heading4"/>
      </w:pPr>
      <w:r w:rsidRPr="00BD5573">
        <w:br w:type="page"/>
      </w:r>
      <w:r w:rsidRPr="00BD5573">
        <w:lastRenderedPageBreak/>
        <w:t>Generate Reports</w:t>
      </w:r>
    </w:p>
    <w:p w:rsidR="00FC3D52" w:rsidRPr="00BD5573" w:rsidRDefault="00FC3D52" w:rsidP="00DB7A6B">
      <w:pPr>
        <w:pStyle w:val="Heading5"/>
      </w:pPr>
      <w:r w:rsidRPr="00BD5573">
        <w:t>Use Case-E Diagram</w:t>
      </w:r>
    </w:p>
    <w:p w:rsidR="00FC3D52" w:rsidRPr="00BD5573" w:rsidRDefault="00E432E6"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rFonts w:asciiTheme="majorHAnsi" w:hAnsiTheme="majorHAnsi"/>
          <w:noProof/>
          <w:color w:val="000000" w:themeColor="text1"/>
          <w:sz w:val="36"/>
          <w:szCs w:val="36"/>
        </w:rPr>
        <w:pict>
          <v:shape id="_x0000_i1096" type="#_x0000_t75" style="width:213.5pt;height:104.3pt;visibility:visible">
            <v:imagedata r:id="rId100" o:title=""/>
          </v:shape>
        </w:pict>
      </w:r>
    </w:p>
    <w:p w:rsidR="00FC3D52" w:rsidRPr="00BD5573" w:rsidRDefault="00FC3D52" w:rsidP="00DB7A6B">
      <w:pPr>
        <w:jc w:val="center"/>
        <w:rPr>
          <w:b/>
        </w:rPr>
      </w:pPr>
      <w:r w:rsidRPr="00BD5573">
        <w:t xml:space="preserve">Figure </w:t>
      </w:r>
      <w:fldSimple w:instr=" SEQ Figure \* ARABIC ">
        <w:r w:rsidR="00D55057">
          <w:rPr>
            <w:noProof/>
          </w:rPr>
          <w:t>13</w:t>
        </w:r>
      </w:fldSimple>
      <w:r w:rsidRPr="00BD5573">
        <w:t>: Generate Report</w:t>
      </w:r>
    </w:p>
    <w:p w:rsidR="00FC3D52" w:rsidRPr="00BD5573" w:rsidRDefault="00FC3D52" w:rsidP="00DB7A6B">
      <w:pPr>
        <w:pStyle w:val="Heading5"/>
      </w:pPr>
      <w:r w:rsidRPr="00BD5573">
        <w:t>Use Case-E Specification</w:t>
      </w:r>
    </w:p>
    <w:p w:rsidR="00FC3D52" w:rsidRPr="00BD5573" w:rsidRDefault="00FC3D52" w:rsidP="00DB7A6B">
      <w:pPr>
        <w:pStyle w:val="Heading6"/>
      </w:pPr>
      <w:bookmarkStart w:id="321" w:name="_Toc316681158"/>
      <w:r w:rsidRPr="00BD5573">
        <w:t xml:space="preserve">Use Case </w:t>
      </w:r>
      <w:fldSimple w:instr=" SEQ Use_Case \* ARABIC ">
        <w:r w:rsidR="00D55057">
          <w:rPr>
            <w:noProof/>
          </w:rPr>
          <w:t>29</w:t>
        </w:r>
      </w:fldSimple>
      <w:r w:rsidRPr="00BD5573">
        <w:t>: Generate Report</w:t>
      </w:r>
      <w:bookmarkEnd w:id="321"/>
    </w:p>
    <w:p w:rsidR="00FC3D52" w:rsidRPr="00BD5573" w:rsidRDefault="00E432E6" w:rsidP="006D4FC8">
      <w:pPr>
        <w:autoSpaceDE w:val="0"/>
        <w:autoSpaceDN w:val="0"/>
        <w:adjustRightInd w:val="0"/>
        <w:spacing w:after="0" w:line="240" w:lineRule="auto"/>
        <w:jc w:val="center"/>
        <w:rPr>
          <w:rFonts w:asciiTheme="majorHAnsi" w:hAnsiTheme="majorHAnsi"/>
          <w:b/>
          <w:color w:val="000000" w:themeColor="text1"/>
          <w:sz w:val="36"/>
          <w:szCs w:val="36"/>
        </w:rPr>
      </w:pPr>
      <w:r>
        <w:rPr>
          <w:rFonts w:asciiTheme="majorHAnsi" w:hAnsiTheme="majorHAnsi"/>
          <w:b/>
          <w:color w:val="000000" w:themeColor="text1"/>
          <w:sz w:val="36"/>
          <w:szCs w:val="36"/>
        </w:rPr>
        <w:pict>
          <v:shape id="_x0000_i1097" type="#_x0000_t75" style="width:234.6pt;height:261.95pt">
            <v:imagedata r:id="rId101" o:title="UC29"/>
          </v:shape>
        </w:pict>
      </w:r>
    </w:p>
    <w:p w:rsidR="00FC3D52" w:rsidRPr="00BD5573" w:rsidRDefault="00FC3D52" w:rsidP="006D4FC8">
      <w:pPr>
        <w:autoSpaceDE w:val="0"/>
        <w:autoSpaceDN w:val="0"/>
        <w:adjustRightInd w:val="0"/>
        <w:spacing w:after="0" w:line="240" w:lineRule="auto"/>
        <w:rPr>
          <w:rFonts w:asciiTheme="majorHAnsi" w:hAnsiTheme="majorHAnsi"/>
          <w:color w:val="000000" w:themeColor="text1"/>
          <w:sz w:val="36"/>
          <w:szCs w:val="36"/>
        </w:rPr>
      </w:pPr>
    </w:p>
    <w:tbl>
      <w:tblPr>
        <w:tblW w:w="5000" w:type="pct"/>
        <w:tblCellMar>
          <w:left w:w="0" w:type="dxa"/>
          <w:right w:w="0" w:type="dxa"/>
        </w:tblCellMar>
        <w:tblLook w:val="0000" w:firstRow="0" w:lastRow="0" w:firstColumn="0" w:lastColumn="0" w:noHBand="0" w:noVBand="0"/>
      </w:tblPr>
      <w:tblGrid>
        <w:gridCol w:w="2133"/>
        <w:gridCol w:w="3054"/>
        <w:gridCol w:w="3152"/>
      </w:tblGrid>
      <w:tr w:rsidR="00FC3D52" w:rsidRPr="00DB7A6B" w:rsidTr="006D4FC8">
        <w:tc>
          <w:tcPr>
            <w:tcW w:w="1279" w:type="pct"/>
            <w:tcBorders>
              <w:top w:val="single" w:sz="8" w:space="0" w:color="auto"/>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Use Case Name</w:t>
            </w:r>
          </w:p>
        </w:tc>
        <w:tc>
          <w:tcPr>
            <w:tcW w:w="3721" w:type="pct"/>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ＭＳ Ｐゴシック" w:hAnsiTheme="majorHAnsi"/>
                <w:color w:val="000000" w:themeColor="text1"/>
                <w:szCs w:val="24"/>
              </w:rPr>
            </w:pPr>
            <w:r w:rsidRPr="00DB7A6B">
              <w:rPr>
                <w:rFonts w:asciiTheme="majorHAnsi" w:hAnsiTheme="majorHAnsi"/>
                <w:color w:val="000000" w:themeColor="text1"/>
                <w:szCs w:val="24"/>
              </w:rPr>
              <w:t>Generate Report Use Case</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Actors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Admin/Librarian</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Description</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ＭＳ Ｐゴシック" w:hAnsiTheme="majorHAnsi"/>
                <w:color w:val="000000" w:themeColor="text1"/>
                <w:szCs w:val="24"/>
              </w:rPr>
            </w:pPr>
            <w:r w:rsidRPr="00DB7A6B">
              <w:rPr>
                <w:rFonts w:asciiTheme="majorHAnsi" w:hAnsiTheme="majorHAnsi"/>
                <w:color w:val="000000" w:themeColor="text1"/>
                <w:szCs w:val="24"/>
              </w:rPr>
              <w:t>Generate Report based on the report template.</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Requirement</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N/A</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Pre-conditions</w:t>
            </w:r>
          </w:p>
        </w:tc>
        <w:tc>
          <w:tcPr>
            <w:tcW w:w="3721" w:type="pct"/>
            <w:gridSpan w:val="2"/>
            <w:tcBorders>
              <w:top w:val="nil"/>
              <w:left w:val="nil"/>
              <w:bottom w:val="single" w:sz="8"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User must log in with role “Admin”/“Librarian”</w:t>
            </w:r>
          </w:p>
        </w:tc>
      </w:tr>
      <w:tr w:rsidR="00FC3D52" w:rsidRPr="00DB7A6B" w:rsidTr="006D4FC8">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lastRenderedPageBreak/>
              <w:t>Post-conditions</w:t>
            </w:r>
          </w:p>
        </w:tc>
        <w:tc>
          <w:tcPr>
            <w:tcW w:w="3721" w:type="pct"/>
            <w:gridSpan w:val="2"/>
            <w:tcBorders>
              <w:top w:val="nil"/>
              <w:left w:val="nil"/>
              <w:bottom w:val="single" w:sz="4" w:space="0" w:color="auto"/>
              <w:right w:val="single" w:sz="8" w:space="0" w:color="auto"/>
            </w:tcBorders>
            <w:tcMar>
              <w:top w:w="0" w:type="dxa"/>
              <w:left w:w="108" w:type="dxa"/>
              <w:bottom w:w="0" w:type="dxa"/>
              <w:right w:w="108" w:type="dxa"/>
            </w:tcMar>
          </w:tcPr>
          <w:p w:rsidR="00FC3D52" w:rsidRPr="00DB7A6B" w:rsidRDefault="00FC3D52" w:rsidP="006D4FC8">
            <w:pPr>
              <w:rPr>
                <w:rFonts w:asciiTheme="majorHAnsi" w:eastAsia="SimSun" w:hAnsiTheme="majorHAnsi"/>
                <w:color w:val="000000" w:themeColor="text1"/>
                <w:szCs w:val="24"/>
                <w:lang w:eastAsia="zh-CN"/>
              </w:rPr>
            </w:pPr>
            <w:r w:rsidRPr="00DB7A6B">
              <w:rPr>
                <w:rFonts w:asciiTheme="majorHAnsi" w:eastAsia="SimSun" w:hAnsiTheme="majorHAnsi"/>
                <w:color w:val="000000" w:themeColor="text1"/>
                <w:szCs w:val="24"/>
                <w:lang w:eastAsia="zh-CN"/>
              </w:rPr>
              <w:t>The Report will be generated and shown.</w:t>
            </w:r>
          </w:p>
        </w:tc>
      </w:tr>
      <w:tr w:rsidR="00FC3D52" w:rsidRPr="00DB7A6B" w:rsidTr="00F06A46">
        <w:trPr>
          <w:trHeight w:val="790"/>
        </w:trPr>
        <w:tc>
          <w:tcPr>
            <w:tcW w:w="1279" w:type="pct"/>
            <w:tcBorders>
              <w:top w:val="nil"/>
              <w:left w:val="single" w:sz="8" w:space="0" w:color="auto"/>
              <w:bottom w:val="single" w:sz="8" w:space="0" w:color="auto"/>
              <w:right w:val="single" w:sz="8"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Basic Flow</w:t>
            </w:r>
          </w:p>
        </w:tc>
        <w:tc>
          <w:tcPr>
            <w:tcW w:w="1831" w:type="pct"/>
            <w:tcBorders>
              <w:top w:val="single" w:sz="4" w:space="0" w:color="auto"/>
              <w:left w:val="nil"/>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Actor Actions:</w:t>
            </w: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1. In the Report Menu, User will have to choose the type of report to be generated and click Create Report.</w:t>
            </w:r>
          </w:p>
        </w:tc>
        <w:tc>
          <w:tcPr>
            <w:tcW w:w="1890" w:type="pct"/>
            <w:tcBorders>
              <w:top w:val="single" w:sz="4" w:space="0" w:color="auto"/>
              <w:left w:val="nil"/>
              <w:bottom w:val="single" w:sz="8" w:space="0" w:color="auto"/>
              <w:right w:val="single" w:sz="8" w:space="0" w:color="auto"/>
            </w:tcBorders>
            <w:shd w:val="clear" w:color="auto" w:fill="F2F2F2" w:themeFill="background1" w:themeFillShade="F2"/>
          </w:tcPr>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System Response:</w:t>
            </w: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p>
          <w:p w:rsidR="00FC3D52" w:rsidRPr="00DB7A6B" w:rsidRDefault="00FC3D52" w:rsidP="006D4FC8">
            <w:pPr>
              <w:rPr>
                <w:rFonts w:asciiTheme="majorHAnsi" w:eastAsia="SimSun" w:hAnsiTheme="majorHAnsi"/>
                <w:i/>
                <w:color w:val="000000" w:themeColor="text1"/>
                <w:szCs w:val="24"/>
                <w:lang w:eastAsia="zh-CN"/>
              </w:rPr>
            </w:pPr>
            <w:r w:rsidRPr="00DB7A6B">
              <w:rPr>
                <w:rFonts w:asciiTheme="majorHAnsi" w:eastAsia="SimSun" w:hAnsiTheme="majorHAnsi"/>
                <w:i/>
                <w:color w:val="000000" w:themeColor="text1"/>
                <w:szCs w:val="24"/>
                <w:lang w:eastAsia="zh-CN"/>
              </w:rPr>
              <w:t>2. LIB will send request to DB system to collect information then create and show the report.</w:t>
            </w:r>
          </w:p>
        </w:tc>
      </w:tr>
      <w:tr w:rsidR="00FC3D52" w:rsidRPr="00DB7A6B" w:rsidTr="006D4FC8">
        <w:tc>
          <w:tcPr>
            <w:tcW w:w="1279" w:type="pct"/>
            <w:tcBorders>
              <w:top w:val="single" w:sz="4" w:space="0" w:color="auto"/>
              <w:left w:val="single" w:sz="4" w:space="0" w:color="auto"/>
              <w:bottom w:val="single" w:sz="4" w:space="0" w:color="auto"/>
              <w:right w:val="single" w:sz="4" w:space="0" w:color="auto"/>
            </w:tcBorders>
            <w:shd w:val="clear" w:color="auto" w:fill="A6A6A6"/>
          </w:tcPr>
          <w:p w:rsidR="00FC3D52" w:rsidRPr="00DB7A6B" w:rsidRDefault="00FC3D52" w:rsidP="00DB7A6B">
            <w:pPr>
              <w:ind w:left="152"/>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Exception Flow</w:t>
            </w:r>
          </w:p>
        </w:tc>
        <w:tc>
          <w:tcPr>
            <w:tcW w:w="3721"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C3D52" w:rsidRPr="00DB7A6B" w:rsidRDefault="00FC3D52" w:rsidP="006D4FC8">
            <w:pPr>
              <w:keepNext/>
              <w:rPr>
                <w:rFonts w:asciiTheme="majorHAnsi" w:eastAsia="ＭＳ Ｐゴシック" w:hAnsiTheme="majorHAnsi"/>
                <w:color w:val="000000" w:themeColor="text1"/>
                <w:szCs w:val="24"/>
              </w:rPr>
            </w:pPr>
            <w:r w:rsidRPr="00DB7A6B">
              <w:rPr>
                <w:rFonts w:asciiTheme="majorHAnsi" w:eastAsia="ＭＳ Ｐゴシック" w:hAnsiTheme="majorHAnsi"/>
                <w:color w:val="000000" w:themeColor="text1"/>
                <w:szCs w:val="24"/>
              </w:rPr>
              <w:t>N/A</w:t>
            </w:r>
          </w:p>
        </w:tc>
      </w:tr>
    </w:tbl>
    <w:p w:rsidR="00FC3D52" w:rsidRPr="00BD5573" w:rsidRDefault="00FC3D52" w:rsidP="00B84A90">
      <w:pPr>
        <w:pStyle w:val="Heading3"/>
      </w:pPr>
      <w:bookmarkStart w:id="322" w:name="_Toc322381996"/>
      <w:bookmarkStart w:id="323" w:name="_Toc322382672"/>
      <w:bookmarkStart w:id="324" w:name="_Toc322579294"/>
      <w:r w:rsidRPr="00BD5573">
        <w:t>Software System Attributes</w:t>
      </w:r>
      <w:bookmarkEnd w:id="322"/>
      <w:bookmarkEnd w:id="323"/>
      <w:bookmarkEnd w:id="324"/>
    </w:p>
    <w:p w:rsidR="00FC3D52" w:rsidRPr="00DB7A6B" w:rsidRDefault="00FC3D52" w:rsidP="00483A07">
      <w:pPr>
        <w:pStyle w:val="Heading4"/>
        <w:jc w:val="both"/>
      </w:pPr>
      <w:r w:rsidRPr="00DB7A6B">
        <w:t>Reliability</w:t>
      </w:r>
    </w:p>
    <w:p w:rsidR="00FC3D52" w:rsidRPr="00DB7A6B" w:rsidRDefault="00FC3D52" w:rsidP="00483A07">
      <w:pPr>
        <w:numPr>
          <w:ilvl w:val="0"/>
          <w:numId w:val="13"/>
        </w:numPr>
        <w:autoSpaceDE w:val="0"/>
        <w:autoSpaceDN w:val="0"/>
        <w:adjustRightInd w:val="0"/>
        <w:spacing w:after="0" w:line="240" w:lineRule="auto"/>
        <w:ind w:left="1800"/>
        <w:jc w:val="both"/>
        <w:rPr>
          <w:rFonts w:asciiTheme="majorHAnsi" w:hAnsiTheme="majorHAnsi"/>
          <w:color w:val="000000" w:themeColor="text1"/>
          <w:szCs w:val="24"/>
        </w:rPr>
      </w:pPr>
      <w:r w:rsidRPr="00DB7A6B">
        <w:rPr>
          <w:rFonts w:asciiTheme="majorHAnsi" w:hAnsiTheme="majorHAnsi"/>
          <w:color w:val="000000" w:themeColor="text1"/>
          <w:szCs w:val="24"/>
        </w:rPr>
        <w:t>The system can be used like “always on” system.</w:t>
      </w:r>
    </w:p>
    <w:p w:rsidR="00FC3D52" w:rsidRPr="00DB7A6B" w:rsidRDefault="00FC3D52" w:rsidP="00483A07">
      <w:pPr>
        <w:numPr>
          <w:ilvl w:val="0"/>
          <w:numId w:val="13"/>
        </w:numPr>
        <w:autoSpaceDE w:val="0"/>
        <w:autoSpaceDN w:val="0"/>
        <w:adjustRightInd w:val="0"/>
        <w:spacing w:after="0" w:line="240" w:lineRule="auto"/>
        <w:ind w:left="1800"/>
        <w:jc w:val="both"/>
        <w:rPr>
          <w:rFonts w:asciiTheme="majorHAnsi" w:hAnsiTheme="majorHAnsi"/>
          <w:color w:val="000000" w:themeColor="text1"/>
          <w:szCs w:val="24"/>
        </w:rPr>
      </w:pPr>
      <w:r w:rsidRPr="00DB7A6B">
        <w:rPr>
          <w:rFonts w:asciiTheme="majorHAnsi" w:hAnsiTheme="majorHAnsi"/>
          <w:color w:val="000000" w:themeColor="text1"/>
          <w:szCs w:val="24"/>
        </w:rPr>
        <w:t>There is no requirement for system maintenance task from the user.</w:t>
      </w:r>
    </w:p>
    <w:p w:rsidR="00FC3D52" w:rsidRPr="00DB7A6B" w:rsidRDefault="00FC3D52" w:rsidP="00483A07">
      <w:pPr>
        <w:numPr>
          <w:ilvl w:val="0"/>
          <w:numId w:val="13"/>
        </w:numPr>
        <w:autoSpaceDE w:val="0"/>
        <w:autoSpaceDN w:val="0"/>
        <w:adjustRightInd w:val="0"/>
        <w:spacing w:after="0" w:line="240" w:lineRule="auto"/>
        <w:ind w:left="1800"/>
        <w:jc w:val="both"/>
        <w:rPr>
          <w:rFonts w:asciiTheme="majorHAnsi" w:hAnsiTheme="majorHAnsi"/>
          <w:color w:val="000000" w:themeColor="text1"/>
          <w:szCs w:val="24"/>
        </w:rPr>
      </w:pPr>
      <w:r w:rsidRPr="00DB7A6B">
        <w:rPr>
          <w:rFonts w:asciiTheme="majorHAnsi" w:hAnsiTheme="majorHAnsi"/>
          <w:color w:val="000000" w:themeColor="text1"/>
          <w:szCs w:val="24"/>
        </w:rPr>
        <w:t xml:space="preserve">Mean Time Between Failures (MTBF): more than 6 months. </w:t>
      </w:r>
    </w:p>
    <w:p w:rsidR="00FC3D52" w:rsidRPr="00DB7A6B" w:rsidRDefault="00FC3D52" w:rsidP="00483A07">
      <w:pPr>
        <w:numPr>
          <w:ilvl w:val="0"/>
          <w:numId w:val="13"/>
        </w:numPr>
        <w:autoSpaceDE w:val="0"/>
        <w:autoSpaceDN w:val="0"/>
        <w:adjustRightInd w:val="0"/>
        <w:spacing w:after="0" w:line="240" w:lineRule="auto"/>
        <w:ind w:left="1800"/>
        <w:jc w:val="both"/>
        <w:rPr>
          <w:rFonts w:asciiTheme="majorHAnsi" w:hAnsiTheme="majorHAnsi"/>
          <w:color w:val="000000" w:themeColor="text1"/>
          <w:szCs w:val="24"/>
        </w:rPr>
      </w:pPr>
      <w:r w:rsidRPr="00DB7A6B">
        <w:rPr>
          <w:rFonts w:asciiTheme="majorHAnsi" w:hAnsiTheme="majorHAnsi"/>
          <w:color w:val="000000" w:themeColor="text1"/>
          <w:szCs w:val="24"/>
        </w:rPr>
        <w:t>Mean Time To Repair (MTTR): less than 72 hours.</w:t>
      </w:r>
    </w:p>
    <w:p w:rsidR="00FC3D52" w:rsidRPr="00DB7A6B" w:rsidRDefault="00FC3D52" w:rsidP="00483A07">
      <w:pPr>
        <w:numPr>
          <w:ilvl w:val="0"/>
          <w:numId w:val="13"/>
        </w:numPr>
        <w:autoSpaceDE w:val="0"/>
        <w:autoSpaceDN w:val="0"/>
        <w:adjustRightInd w:val="0"/>
        <w:spacing w:after="0" w:line="240" w:lineRule="auto"/>
        <w:ind w:left="1800"/>
        <w:jc w:val="both"/>
        <w:rPr>
          <w:rFonts w:asciiTheme="majorHAnsi" w:hAnsiTheme="majorHAnsi"/>
          <w:color w:val="000000" w:themeColor="text1"/>
          <w:szCs w:val="24"/>
        </w:rPr>
      </w:pPr>
      <w:r w:rsidRPr="00DB7A6B">
        <w:rPr>
          <w:rFonts w:asciiTheme="majorHAnsi" w:hAnsiTheme="majorHAnsi"/>
          <w:color w:val="000000" w:themeColor="text1"/>
          <w:szCs w:val="24"/>
        </w:rPr>
        <w:t>Accuracy: 100%</w:t>
      </w:r>
    </w:p>
    <w:p w:rsidR="00FC3D52" w:rsidRPr="00DB7A6B" w:rsidRDefault="00FC3D52" w:rsidP="00483A07">
      <w:pPr>
        <w:numPr>
          <w:ilvl w:val="0"/>
          <w:numId w:val="13"/>
        </w:numPr>
        <w:autoSpaceDE w:val="0"/>
        <w:autoSpaceDN w:val="0"/>
        <w:adjustRightInd w:val="0"/>
        <w:spacing w:after="0" w:line="240" w:lineRule="auto"/>
        <w:ind w:left="1800"/>
        <w:jc w:val="both"/>
        <w:rPr>
          <w:rFonts w:asciiTheme="majorHAnsi" w:hAnsiTheme="majorHAnsi"/>
          <w:color w:val="000000" w:themeColor="text1"/>
          <w:szCs w:val="24"/>
        </w:rPr>
      </w:pPr>
      <w:r w:rsidRPr="00DB7A6B">
        <w:rPr>
          <w:rFonts w:asciiTheme="majorHAnsi" w:hAnsiTheme="majorHAnsi"/>
          <w:color w:val="000000" w:themeColor="text1"/>
          <w:szCs w:val="24"/>
        </w:rPr>
        <w:t xml:space="preserve">Maximum Bugs and Defect Rate: 0.3 bugs per thousand lines of code </w:t>
      </w:r>
      <w:proofErr w:type="gramStart"/>
      <w:r w:rsidRPr="00DB7A6B">
        <w:rPr>
          <w:rFonts w:asciiTheme="majorHAnsi" w:hAnsiTheme="majorHAnsi"/>
          <w:color w:val="000000" w:themeColor="text1"/>
          <w:szCs w:val="24"/>
        </w:rPr>
        <w:t>(0.3 bugs/KLOC)</w:t>
      </w:r>
      <w:proofErr w:type="gramEnd"/>
      <w:r w:rsidRPr="00DB7A6B">
        <w:rPr>
          <w:rFonts w:asciiTheme="majorHAnsi" w:hAnsiTheme="majorHAnsi"/>
          <w:color w:val="000000" w:themeColor="text1"/>
          <w:szCs w:val="24"/>
        </w:rPr>
        <w:t>.</w:t>
      </w:r>
    </w:p>
    <w:p w:rsidR="00FC3D52" w:rsidRPr="00DB7A6B" w:rsidRDefault="00FC3D52" w:rsidP="00483A07">
      <w:pPr>
        <w:numPr>
          <w:ilvl w:val="0"/>
          <w:numId w:val="13"/>
        </w:numPr>
        <w:autoSpaceDE w:val="0"/>
        <w:autoSpaceDN w:val="0"/>
        <w:adjustRightInd w:val="0"/>
        <w:spacing w:after="0" w:line="240" w:lineRule="auto"/>
        <w:ind w:left="1800"/>
        <w:jc w:val="both"/>
        <w:rPr>
          <w:rFonts w:asciiTheme="majorHAnsi" w:hAnsiTheme="majorHAnsi"/>
          <w:color w:val="000000" w:themeColor="text1"/>
          <w:szCs w:val="24"/>
        </w:rPr>
      </w:pPr>
      <w:r w:rsidRPr="00DB7A6B">
        <w:rPr>
          <w:rFonts w:asciiTheme="majorHAnsi" w:hAnsiTheme="majorHAnsi"/>
          <w:color w:val="000000" w:themeColor="text1"/>
          <w:szCs w:val="24"/>
        </w:rPr>
        <w:t xml:space="preserve">Critical bugs: </w:t>
      </w:r>
    </w:p>
    <w:p w:rsidR="00FC3D52" w:rsidRPr="00DB7A6B" w:rsidRDefault="00FC3D52" w:rsidP="00483A07">
      <w:pPr>
        <w:numPr>
          <w:ilvl w:val="0"/>
          <w:numId w:val="14"/>
        </w:numPr>
        <w:autoSpaceDE w:val="0"/>
        <w:autoSpaceDN w:val="0"/>
        <w:adjustRightInd w:val="0"/>
        <w:spacing w:after="0" w:line="240" w:lineRule="auto"/>
        <w:ind w:left="2160"/>
        <w:jc w:val="both"/>
        <w:rPr>
          <w:rFonts w:asciiTheme="majorHAnsi" w:hAnsiTheme="majorHAnsi"/>
          <w:color w:val="000000" w:themeColor="text1"/>
          <w:szCs w:val="24"/>
        </w:rPr>
      </w:pPr>
      <w:r w:rsidRPr="00DB7A6B">
        <w:rPr>
          <w:rFonts w:asciiTheme="majorHAnsi" w:hAnsiTheme="majorHAnsi"/>
          <w:color w:val="000000" w:themeColor="text1"/>
          <w:szCs w:val="24"/>
        </w:rPr>
        <w:t>Loss of data: not any</w:t>
      </w:r>
    </w:p>
    <w:p w:rsidR="00FC3D52" w:rsidRPr="00DB7A6B" w:rsidRDefault="00FC3D52" w:rsidP="00483A07">
      <w:pPr>
        <w:numPr>
          <w:ilvl w:val="0"/>
          <w:numId w:val="14"/>
        </w:numPr>
        <w:autoSpaceDE w:val="0"/>
        <w:autoSpaceDN w:val="0"/>
        <w:adjustRightInd w:val="0"/>
        <w:spacing w:after="0" w:line="240" w:lineRule="auto"/>
        <w:ind w:left="2160"/>
        <w:jc w:val="both"/>
        <w:rPr>
          <w:rFonts w:asciiTheme="majorHAnsi" w:hAnsiTheme="majorHAnsi"/>
          <w:color w:val="000000" w:themeColor="text1"/>
          <w:szCs w:val="24"/>
        </w:rPr>
      </w:pPr>
      <w:r w:rsidRPr="00DB7A6B">
        <w:rPr>
          <w:rFonts w:asciiTheme="majorHAnsi" w:hAnsiTheme="majorHAnsi"/>
          <w:color w:val="000000" w:themeColor="text1"/>
          <w:szCs w:val="24"/>
        </w:rPr>
        <w:t>Unable to use part of the system’s functionality: not any</w:t>
      </w:r>
    </w:p>
    <w:p w:rsidR="00FC3D52" w:rsidRPr="00DB7A6B" w:rsidRDefault="00FC3D52" w:rsidP="00483A07">
      <w:pPr>
        <w:pStyle w:val="Heading4"/>
        <w:jc w:val="both"/>
      </w:pPr>
      <w:r w:rsidRPr="00DB7A6B">
        <w:t>Availability</w:t>
      </w:r>
    </w:p>
    <w:p w:rsidR="00FC3D52" w:rsidRPr="00DB7A6B" w:rsidRDefault="00FC3D52" w:rsidP="00483A07">
      <w:pPr>
        <w:autoSpaceDE w:val="0"/>
        <w:autoSpaceDN w:val="0"/>
        <w:adjustRightInd w:val="0"/>
        <w:spacing w:after="0" w:line="240" w:lineRule="auto"/>
        <w:ind w:left="1440"/>
        <w:jc w:val="both"/>
        <w:rPr>
          <w:rFonts w:asciiTheme="majorHAnsi" w:hAnsiTheme="majorHAnsi"/>
          <w:color w:val="000000" w:themeColor="text1"/>
          <w:szCs w:val="24"/>
        </w:rPr>
      </w:pPr>
      <w:r w:rsidRPr="00DB7A6B">
        <w:rPr>
          <w:rFonts w:asciiTheme="majorHAnsi" w:hAnsiTheme="majorHAnsi"/>
          <w:color w:val="000000" w:themeColor="text1"/>
          <w:szCs w:val="24"/>
        </w:rPr>
        <w:t>It should be available as a minimum 99.99% when any one of these subsystems is available.</w:t>
      </w:r>
    </w:p>
    <w:p w:rsidR="00FC3D52" w:rsidRPr="00DB7A6B" w:rsidRDefault="00FC3D52" w:rsidP="00483A07">
      <w:pPr>
        <w:pStyle w:val="Heading4"/>
        <w:jc w:val="both"/>
      </w:pPr>
      <w:r w:rsidRPr="00DB7A6B">
        <w:t>Security: there are 3 types of the users in the LIB System</w:t>
      </w:r>
    </w:p>
    <w:p w:rsidR="00FC3D52" w:rsidRPr="00DB7A6B" w:rsidRDefault="00FC3D52" w:rsidP="00483A07">
      <w:pPr>
        <w:numPr>
          <w:ilvl w:val="0"/>
          <w:numId w:val="21"/>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b/>
          <w:color w:val="000000" w:themeColor="text1"/>
          <w:szCs w:val="24"/>
        </w:rPr>
        <w:t>Admin:</w:t>
      </w:r>
      <w:r w:rsidRPr="00DB7A6B">
        <w:rPr>
          <w:rFonts w:asciiTheme="majorHAnsi" w:hAnsiTheme="majorHAnsi"/>
          <w:color w:val="000000" w:themeColor="text1"/>
          <w:szCs w:val="24"/>
        </w:rPr>
        <w:t xml:space="preserve"> the </w:t>
      </w:r>
      <w:r w:rsidRPr="00DB7A6B">
        <w:rPr>
          <w:rFonts w:asciiTheme="majorHAnsi" w:hAnsiTheme="majorHAnsi"/>
          <w:b/>
          <w:color w:val="000000" w:themeColor="text1"/>
          <w:szCs w:val="24"/>
        </w:rPr>
        <w:t>Administrator</w:t>
      </w:r>
      <w:r w:rsidRPr="00DB7A6B">
        <w:rPr>
          <w:rFonts w:asciiTheme="majorHAnsi" w:hAnsiTheme="majorHAnsi"/>
          <w:color w:val="000000" w:themeColor="text1"/>
          <w:szCs w:val="24"/>
        </w:rPr>
        <w:t xml:space="preserve"> of the system, admin has the primitive privilege on the system features and database. Only one admin is available in the system.</w:t>
      </w:r>
    </w:p>
    <w:p w:rsidR="00FC3D52" w:rsidRPr="00DB7A6B" w:rsidRDefault="00FC3D52" w:rsidP="00483A07">
      <w:pPr>
        <w:numPr>
          <w:ilvl w:val="0"/>
          <w:numId w:val="21"/>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b/>
          <w:color w:val="000000" w:themeColor="text1"/>
          <w:szCs w:val="24"/>
        </w:rPr>
        <w:t>Librarian:</w:t>
      </w:r>
      <w:r w:rsidRPr="00DB7A6B">
        <w:rPr>
          <w:rFonts w:asciiTheme="majorHAnsi" w:hAnsiTheme="majorHAnsi"/>
          <w:color w:val="000000" w:themeColor="text1"/>
          <w:szCs w:val="24"/>
        </w:rPr>
        <w:t xml:space="preserve"> the </w:t>
      </w:r>
      <w:r w:rsidRPr="00DB7A6B">
        <w:rPr>
          <w:rFonts w:asciiTheme="majorHAnsi" w:hAnsiTheme="majorHAnsi"/>
          <w:b/>
          <w:color w:val="000000" w:themeColor="text1"/>
          <w:szCs w:val="24"/>
        </w:rPr>
        <w:t>Librarian</w:t>
      </w:r>
      <w:r w:rsidRPr="00DB7A6B">
        <w:rPr>
          <w:rFonts w:asciiTheme="majorHAnsi" w:hAnsiTheme="majorHAnsi"/>
          <w:color w:val="000000" w:themeColor="text1"/>
          <w:szCs w:val="24"/>
        </w:rPr>
        <w:t xml:space="preserve"> of the Library, librarians can manage the titles and copies of the books in the library, the transaction between readers and library, but not the users’ </w:t>
      </w:r>
      <w:r w:rsidRPr="00DB7A6B">
        <w:rPr>
          <w:rFonts w:asciiTheme="majorHAnsi" w:hAnsiTheme="majorHAnsi"/>
          <w:color w:val="000000" w:themeColor="text1"/>
          <w:szCs w:val="24"/>
        </w:rPr>
        <w:lastRenderedPageBreak/>
        <w:t>information. Every business and document works must be performed by one of the librarians.</w:t>
      </w:r>
    </w:p>
    <w:p w:rsidR="00FC3D52" w:rsidRPr="00DB7A6B" w:rsidRDefault="00FC3D52" w:rsidP="00483A07">
      <w:pPr>
        <w:numPr>
          <w:ilvl w:val="0"/>
          <w:numId w:val="21"/>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b/>
          <w:color w:val="000000" w:themeColor="text1"/>
          <w:szCs w:val="24"/>
        </w:rPr>
        <w:t>Normal User:</w:t>
      </w:r>
      <w:r w:rsidRPr="00DB7A6B">
        <w:rPr>
          <w:rFonts w:asciiTheme="majorHAnsi" w:hAnsiTheme="majorHAnsi"/>
          <w:color w:val="000000" w:themeColor="text1"/>
          <w:szCs w:val="24"/>
        </w:rPr>
        <w:t xml:space="preserve"> the </w:t>
      </w:r>
      <w:r w:rsidRPr="00DB7A6B">
        <w:rPr>
          <w:rFonts w:asciiTheme="majorHAnsi" w:hAnsiTheme="majorHAnsi"/>
          <w:b/>
          <w:color w:val="000000" w:themeColor="text1"/>
          <w:szCs w:val="24"/>
        </w:rPr>
        <w:t>Normal Reader</w:t>
      </w:r>
      <w:r w:rsidRPr="00DB7A6B">
        <w:rPr>
          <w:rFonts w:asciiTheme="majorHAnsi" w:hAnsiTheme="majorHAnsi"/>
          <w:color w:val="000000" w:themeColor="text1"/>
          <w:szCs w:val="24"/>
        </w:rPr>
        <w:t xml:space="preserve"> of the system, login functionality is provided for the reader to order the copies of books only. Normal Reader cannot perform any managing activity.</w:t>
      </w:r>
    </w:p>
    <w:p w:rsidR="00FC3D52" w:rsidRPr="00DB7A6B" w:rsidRDefault="00FC3D52" w:rsidP="00483A07">
      <w:pPr>
        <w:pStyle w:val="Heading4"/>
        <w:jc w:val="both"/>
      </w:pPr>
      <w:r w:rsidRPr="00DB7A6B">
        <w:t>Maintainability</w:t>
      </w:r>
    </w:p>
    <w:p w:rsidR="00FC3D52" w:rsidRPr="00DB7A6B" w:rsidRDefault="00FC3D52" w:rsidP="00483A07">
      <w:pPr>
        <w:autoSpaceDE w:val="0"/>
        <w:autoSpaceDN w:val="0"/>
        <w:adjustRightInd w:val="0"/>
        <w:spacing w:after="0" w:line="240" w:lineRule="auto"/>
        <w:ind w:left="1440"/>
        <w:jc w:val="both"/>
        <w:rPr>
          <w:rFonts w:asciiTheme="majorHAnsi" w:hAnsiTheme="majorHAnsi"/>
          <w:color w:val="000000" w:themeColor="text1"/>
          <w:szCs w:val="24"/>
        </w:rPr>
      </w:pPr>
      <w:r w:rsidRPr="00DB7A6B">
        <w:rPr>
          <w:rFonts w:asciiTheme="majorHAnsi" w:hAnsiTheme="majorHAnsi"/>
          <w:color w:val="000000" w:themeColor="text1"/>
          <w:szCs w:val="24"/>
        </w:rPr>
        <w:t>The LIB should have the ability to auto-update without hiatus the system.</w:t>
      </w:r>
    </w:p>
    <w:p w:rsidR="00FC3D52" w:rsidRPr="00DB7A6B" w:rsidRDefault="00FC3D52" w:rsidP="00483A07">
      <w:pPr>
        <w:pStyle w:val="Heading4"/>
        <w:jc w:val="both"/>
      </w:pPr>
      <w:r w:rsidRPr="00DB7A6B">
        <w:t>Portability</w:t>
      </w:r>
    </w:p>
    <w:p w:rsidR="00FC3D52" w:rsidRPr="00DB7A6B" w:rsidRDefault="00FC3D52" w:rsidP="00483A07">
      <w:pPr>
        <w:autoSpaceDE w:val="0"/>
        <w:autoSpaceDN w:val="0"/>
        <w:adjustRightInd w:val="0"/>
        <w:spacing w:after="0" w:line="240" w:lineRule="auto"/>
        <w:ind w:left="1440"/>
        <w:jc w:val="both"/>
        <w:rPr>
          <w:rFonts w:asciiTheme="majorHAnsi" w:hAnsiTheme="majorHAnsi"/>
          <w:color w:val="000000" w:themeColor="text1"/>
          <w:szCs w:val="24"/>
        </w:rPr>
      </w:pPr>
      <w:r w:rsidRPr="00DB7A6B">
        <w:rPr>
          <w:rFonts w:asciiTheme="majorHAnsi" w:hAnsiTheme="majorHAnsi"/>
          <w:color w:val="000000" w:themeColor="text1"/>
          <w:szCs w:val="24"/>
        </w:rPr>
        <w:t xml:space="preserve">The LIB shall enable users to use the following environments (e.g., platform and operating system) to interact with the LIB: </w:t>
      </w:r>
    </w:p>
    <w:p w:rsidR="00FC3D52" w:rsidRPr="00DB7A6B" w:rsidRDefault="00FC3D52" w:rsidP="00483A07">
      <w:pPr>
        <w:numPr>
          <w:ilvl w:val="0"/>
          <w:numId w:val="15"/>
        </w:numPr>
        <w:autoSpaceDE w:val="0"/>
        <w:autoSpaceDN w:val="0"/>
        <w:adjustRightInd w:val="0"/>
        <w:spacing w:after="0" w:line="240" w:lineRule="auto"/>
        <w:ind w:left="2160"/>
        <w:jc w:val="both"/>
        <w:rPr>
          <w:rFonts w:asciiTheme="majorHAnsi" w:hAnsiTheme="majorHAnsi"/>
          <w:color w:val="000000" w:themeColor="text1"/>
          <w:szCs w:val="24"/>
        </w:rPr>
      </w:pPr>
      <w:r w:rsidRPr="00DB7A6B">
        <w:rPr>
          <w:rFonts w:asciiTheme="majorHAnsi" w:hAnsiTheme="majorHAnsi"/>
          <w:color w:val="000000" w:themeColor="text1"/>
          <w:szCs w:val="24"/>
        </w:rPr>
        <w:t>User Personal Computer:</w:t>
      </w:r>
    </w:p>
    <w:p w:rsidR="00FC3D52" w:rsidRPr="00DB7A6B" w:rsidRDefault="00FC3D52" w:rsidP="00483A07">
      <w:pPr>
        <w:numPr>
          <w:ilvl w:val="1"/>
          <w:numId w:val="16"/>
        </w:numPr>
        <w:autoSpaceDE w:val="0"/>
        <w:autoSpaceDN w:val="0"/>
        <w:adjustRightInd w:val="0"/>
        <w:spacing w:after="0" w:line="240" w:lineRule="auto"/>
        <w:ind w:left="2880"/>
        <w:jc w:val="both"/>
        <w:rPr>
          <w:rFonts w:asciiTheme="majorHAnsi" w:hAnsiTheme="majorHAnsi"/>
          <w:color w:val="000000" w:themeColor="text1"/>
          <w:szCs w:val="24"/>
        </w:rPr>
      </w:pPr>
      <w:r w:rsidRPr="00DB7A6B">
        <w:rPr>
          <w:rFonts w:asciiTheme="majorHAnsi" w:hAnsiTheme="majorHAnsi"/>
          <w:color w:val="000000" w:themeColor="text1"/>
          <w:szCs w:val="24"/>
        </w:rPr>
        <w:t>PC with minimum of Pentium IV chip, 512MB of RAM, and a 56 K modem</w:t>
      </w:r>
    </w:p>
    <w:p w:rsidR="00FC3D52" w:rsidRPr="00DB7A6B" w:rsidRDefault="00FC3D52" w:rsidP="00483A07">
      <w:pPr>
        <w:numPr>
          <w:ilvl w:val="1"/>
          <w:numId w:val="16"/>
        </w:numPr>
        <w:autoSpaceDE w:val="0"/>
        <w:autoSpaceDN w:val="0"/>
        <w:adjustRightInd w:val="0"/>
        <w:spacing w:after="0" w:line="240" w:lineRule="auto"/>
        <w:ind w:left="2880"/>
        <w:jc w:val="both"/>
        <w:rPr>
          <w:rFonts w:asciiTheme="majorHAnsi" w:hAnsiTheme="majorHAnsi"/>
          <w:color w:val="000000" w:themeColor="text1"/>
          <w:szCs w:val="24"/>
        </w:rPr>
      </w:pPr>
      <w:r w:rsidRPr="00DB7A6B">
        <w:rPr>
          <w:rFonts w:asciiTheme="majorHAnsi" w:hAnsiTheme="majorHAnsi"/>
          <w:color w:val="000000" w:themeColor="text1"/>
          <w:szCs w:val="24"/>
        </w:rPr>
        <w:t>Dot NET Environment</w:t>
      </w:r>
    </w:p>
    <w:p w:rsidR="00FC3D52" w:rsidRPr="00DB7A6B" w:rsidRDefault="00FC3D52" w:rsidP="00483A07">
      <w:pPr>
        <w:numPr>
          <w:ilvl w:val="0"/>
          <w:numId w:val="15"/>
        </w:numPr>
        <w:autoSpaceDE w:val="0"/>
        <w:autoSpaceDN w:val="0"/>
        <w:adjustRightInd w:val="0"/>
        <w:spacing w:after="0" w:line="240" w:lineRule="auto"/>
        <w:ind w:left="2160"/>
        <w:jc w:val="both"/>
        <w:rPr>
          <w:rFonts w:asciiTheme="majorHAnsi" w:hAnsiTheme="majorHAnsi"/>
          <w:color w:val="000000" w:themeColor="text1"/>
          <w:szCs w:val="24"/>
        </w:rPr>
      </w:pPr>
      <w:r w:rsidRPr="00DB7A6B">
        <w:rPr>
          <w:rFonts w:asciiTheme="majorHAnsi" w:hAnsiTheme="majorHAnsi"/>
          <w:color w:val="000000" w:themeColor="text1"/>
          <w:szCs w:val="24"/>
        </w:rPr>
        <w:t>Operating System:</w:t>
      </w:r>
    </w:p>
    <w:p w:rsidR="00FC3D52" w:rsidRPr="00DB7A6B" w:rsidRDefault="00FC3D52" w:rsidP="00483A07">
      <w:pPr>
        <w:numPr>
          <w:ilvl w:val="1"/>
          <w:numId w:val="17"/>
        </w:numPr>
        <w:autoSpaceDE w:val="0"/>
        <w:autoSpaceDN w:val="0"/>
        <w:adjustRightInd w:val="0"/>
        <w:spacing w:after="0" w:line="240" w:lineRule="auto"/>
        <w:ind w:left="2880"/>
        <w:jc w:val="both"/>
        <w:rPr>
          <w:rFonts w:asciiTheme="majorHAnsi" w:hAnsiTheme="majorHAnsi"/>
          <w:color w:val="000000" w:themeColor="text1"/>
          <w:szCs w:val="24"/>
        </w:rPr>
      </w:pPr>
      <w:r w:rsidRPr="00DB7A6B">
        <w:rPr>
          <w:rFonts w:asciiTheme="majorHAnsi" w:hAnsiTheme="majorHAnsi"/>
          <w:color w:val="000000" w:themeColor="text1"/>
          <w:szCs w:val="24"/>
        </w:rPr>
        <w:t>Microsoft Windows XP or above</w:t>
      </w:r>
    </w:p>
    <w:p w:rsidR="00FC3D52" w:rsidRPr="00DB7A6B" w:rsidRDefault="00FC3D52" w:rsidP="00483A07">
      <w:pPr>
        <w:numPr>
          <w:ilvl w:val="1"/>
          <w:numId w:val="17"/>
        </w:numPr>
        <w:autoSpaceDE w:val="0"/>
        <w:autoSpaceDN w:val="0"/>
        <w:adjustRightInd w:val="0"/>
        <w:spacing w:after="0" w:line="240" w:lineRule="auto"/>
        <w:ind w:left="2880"/>
        <w:jc w:val="both"/>
        <w:rPr>
          <w:rFonts w:asciiTheme="majorHAnsi" w:hAnsiTheme="majorHAnsi"/>
          <w:color w:val="000000" w:themeColor="text1"/>
          <w:szCs w:val="24"/>
        </w:rPr>
      </w:pPr>
      <w:r w:rsidRPr="00DB7A6B">
        <w:rPr>
          <w:rFonts w:asciiTheme="majorHAnsi" w:hAnsiTheme="majorHAnsi"/>
          <w:color w:val="000000" w:themeColor="text1"/>
          <w:szCs w:val="24"/>
        </w:rPr>
        <w:t>Mac OS X 10.0 or above</w:t>
      </w:r>
    </w:p>
    <w:p w:rsidR="00FC3D52" w:rsidRPr="00DB7A6B" w:rsidRDefault="00FC3D52" w:rsidP="00483A07">
      <w:pPr>
        <w:numPr>
          <w:ilvl w:val="1"/>
          <w:numId w:val="17"/>
        </w:numPr>
        <w:autoSpaceDE w:val="0"/>
        <w:autoSpaceDN w:val="0"/>
        <w:adjustRightInd w:val="0"/>
        <w:spacing w:after="0" w:line="240" w:lineRule="auto"/>
        <w:ind w:left="2880"/>
        <w:jc w:val="both"/>
        <w:rPr>
          <w:rFonts w:asciiTheme="majorHAnsi" w:hAnsiTheme="majorHAnsi"/>
          <w:color w:val="000000" w:themeColor="text1"/>
          <w:szCs w:val="24"/>
        </w:rPr>
      </w:pPr>
      <w:r w:rsidRPr="00DB7A6B">
        <w:rPr>
          <w:rFonts w:asciiTheme="majorHAnsi" w:hAnsiTheme="majorHAnsi"/>
          <w:color w:val="000000" w:themeColor="text1"/>
          <w:szCs w:val="24"/>
        </w:rPr>
        <w:t xml:space="preserve">Linux 3.5 or above </w:t>
      </w:r>
    </w:p>
    <w:p w:rsidR="00FC3D52" w:rsidRPr="00DB7A6B" w:rsidRDefault="00FC3D52" w:rsidP="00483A07">
      <w:pPr>
        <w:numPr>
          <w:ilvl w:val="0"/>
          <w:numId w:val="15"/>
        </w:numPr>
        <w:autoSpaceDE w:val="0"/>
        <w:autoSpaceDN w:val="0"/>
        <w:adjustRightInd w:val="0"/>
        <w:spacing w:after="0" w:line="240" w:lineRule="auto"/>
        <w:ind w:left="2160"/>
        <w:jc w:val="both"/>
        <w:rPr>
          <w:rFonts w:asciiTheme="majorHAnsi" w:hAnsiTheme="majorHAnsi"/>
          <w:color w:val="000000" w:themeColor="text1"/>
          <w:szCs w:val="24"/>
        </w:rPr>
      </w:pPr>
      <w:r w:rsidRPr="00DB7A6B">
        <w:rPr>
          <w:rFonts w:asciiTheme="majorHAnsi" w:hAnsiTheme="majorHAnsi"/>
          <w:color w:val="000000" w:themeColor="text1"/>
          <w:szCs w:val="24"/>
        </w:rPr>
        <w:t xml:space="preserve">Connection: </w:t>
      </w:r>
    </w:p>
    <w:p w:rsidR="00FC3D52" w:rsidRPr="00DB7A6B" w:rsidRDefault="00FC3D52" w:rsidP="00483A07">
      <w:pPr>
        <w:numPr>
          <w:ilvl w:val="1"/>
          <w:numId w:val="18"/>
        </w:numPr>
        <w:autoSpaceDE w:val="0"/>
        <w:autoSpaceDN w:val="0"/>
        <w:adjustRightInd w:val="0"/>
        <w:spacing w:after="0" w:line="240" w:lineRule="auto"/>
        <w:ind w:left="2880"/>
        <w:jc w:val="both"/>
        <w:rPr>
          <w:rFonts w:asciiTheme="majorHAnsi" w:hAnsiTheme="majorHAnsi"/>
          <w:color w:val="000000" w:themeColor="text1"/>
          <w:szCs w:val="24"/>
        </w:rPr>
      </w:pPr>
      <w:r w:rsidRPr="00DB7A6B">
        <w:rPr>
          <w:rFonts w:asciiTheme="majorHAnsi" w:hAnsiTheme="majorHAnsi"/>
          <w:color w:val="000000" w:themeColor="text1"/>
          <w:szCs w:val="24"/>
        </w:rPr>
        <w:t>56 kbps or other type of connection.</w:t>
      </w:r>
    </w:p>
    <w:p w:rsidR="00FC3D52" w:rsidRPr="00DB7A6B" w:rsidRDefault="00FC3D52" w:rsidP="00483A07">
      <w:pPr>
        <w:pStyle w:val="Heading4"/>
        <w:jc w:val="both"/>
      </w:pPr>
      <w:r w:rsidRPr="00DB7A6B">
        <w:t>Performance</w:t>
      </w:r>
    </w:p>
    <w:p w:rsidR="00FC3D52" w:rsidRPr="00DB7A6B" w:rsidRDefault="00FC3D52" w:rsidP="00483A07">
      <w:pPr>
        <w:numPr>
          <w:ilvl w:val="0"/>
          <w:numId w:val="19"/>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color w:val="000000" w:themeColor="text1"/>
          <w:szCs w:val="24"/>
        </w:rPr>
        <w:t xml:space="preserve">Response time for a search: </w:t>
      </w:r>
    </w:p>
    <w:p w:rsidR="00FC3D52" w:rsidRPr="00DB7A6B" w:rsidRDefault="00FC3D52" w:rsidP="00483A07">
      <w:pPr>
        <w:numPr>
          <w:ilvl w:val="1"/>
          <w:numId w:val="19"/>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color w:val="000000" w:themeColor="text1"/>
          <w:szCs w:val="24"/>
        </w:rPr>
        <w:t>Average: 100 millisecond/search</w:t>
      </w:r>
    </w:p>
    <w:p w:rsidR="00FC3D52" w:rsidRPr="00DB7A6B" w:rsidRDefault="00FC3D52" w:rsidP="00483A07">
      <w:pPr>
        <w:numPr>
          <w:ilvl w:val="1"/>
          <w:numId w:val="19"/>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color w:val="000000" w:themeColor="text1"/>
          <w:szCs w:val="24"/>
        </w:rPr>
        <w:t>Maximum: 250 millisecond/search</w:t>
      </w:r>
    </w:p>
    <w:p w:rsidR="00FC3D52" w:rsidRPr="00DB7A6B" w:rsidRDefault="00FC3D52" w:rsidP="00483A07">
      <w:pPr>
        <w:numPr>
          <w:ilvl w:val="0"/>
          <w:numId w:val="19"/>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color w:val="000000" w:themeColor="text1"/>
          <w:szCs w:val="24"/>
        </w:rPr>
        <w:t>Maximum number of concurrent users:</w:t>
      </w:r>
    </w:p>
    <w:p w:rsidR="00FC3D52" w:rsidRPr="00DB7A6B" w:rsidRDefault="00FC3D52" w:rsidP="00483A07">
      <w:pPr>
        <w:numPr>
          <w:ilvl w:val="1"/>
          <w:numId w:val="19"/>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color w:val="000000" w:themeColor="text1"/>
          <w:szCs w:val="24"/>
        </w:rPr>
        <w:t>1000 concurrent users</w:t>
      </w:r>
    </w:p>
    <w:p w:rsidR="00FC3D52" w:rsidRPr="00DB7A6B" w:rsidRDefault="00FC3D52" w:rsidP="00483A07">
      <w:pPr>
        <w:numPr>
          <w:ilvl w:val="0"/>
          <w:numId w:val="19"/>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color w:val="000000" w:themeColor="text1"/>
          <w:szCs w:val="24"/>
        </w:rPr>
        <w:t xml:space="preserve">Disk: </w:t>
      </w:r>
    </w:p>
    <w:p w:rsidR="00FC3D52" w:rsidRPr="00DB7A6B" w:rsidRDefault="00FC3D52" w:rsidP="00483A07">
      <w:pPr>
        <w:numPr>
          <w:ilvl w:val="1"/>
          <w:numId w:val="19"/>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color w:val="000000" w:themeColor="text1"/>
          <w:szCs w:val="24"/>
        </w:rPr>
        <w:t>Database: depends on the number of publication records.</w:t>
      </w:r>
    </w:p>
    <w:p w:rsidR="00FC3D52" w:rsidRPr="00DB7A6B" w:rsidRDefault="00FC3D52" w:rsidP="00483A07">
      <w:pPr>
        <w:numPr>
          <w:ilvl w:val="1"/>
          <w:numId w:val="19"/>
        </w:numPr>
        <w:autoSpaceDE w:val="0"/>
        <w:autoSpaceDN w:val="0"/>
        <w:adjustRightInd w:val="0"/>
        <w:spacing w:after="0" w:line="240" w:lineRule="auto"/>
        <w:jc w:val="both"/>
        <w:rPr>
          <w:rFonts w:asciiTheme="majorHAnsi" w:hAnsiTheme="majorHAnsi"/>
          <w:color w:val="000000" w:themeColor="text1"/>
          <w:szCs w:val="24"/>
        </w:rPr>
      </w:pPr>
      <w:r w:rsidRPr="00DB7A6B">
        <w:rPr>
          <w:rFonts w:asciiTheme="majorHAnsi" w:hAnsiTheme="majorHAnsi"/>
          <w:color w:val="000000" w:themeColor="text1"/>
          <w:szCs w:val="24"/>
        </w:rPr>
        <w:t>Hard drive space to install application on each computer: 150 megabytes.</w:t>
      </w:r>
    </w:p>
    <w:p w:rsidR="00FC3D52" w:rsidRPr="00BD5573" w:rsidRDefault="00FC3D52" w:rsidP="00DB7A6B">
      <w:pPr>
        <w:pStyle w:val="Heading2"/>
      </w:pPr>
      <w:bookmarkStart w:id="325" w:name="_Toc322381997"/>
      <w:bookmarkStart w:id="326" w:name="_Toc322382198"/>
      <w:bookmarkStart w:id="327" w:name="_Toc322382341"/>
      <w:bookmarkStart w:id="328" w:name="_Toc322382673"/>
      <w:bookmarkStart w:id="329" w:name="_Toc322579295"/>
      <w:r w:rsidRPr="00BD5573">
        <w:t>Entity Relationship Diagram or Data Structures</w:t>
      </w:r>
      <w:bookmarkEnd w:id="325"/>
      <w:bookmarkEnd w:id="326"/>
      <w:bookmarkEnd w:id="327"/>
      <w:bookmarkEnd w:id="328"/>
      <w:bookmarkEnd w:id="329"/>
    </w:p>
    <w:p w:rsidR="00FC3D52" w:rsidRPr="00BD5573" w:rsidRDefault="00E432E6" w:rsidP="006D4FC8">
      <w:pPr>
        <w:jc w:val="center"/>
        <w:rPr>
          <w:rFonts w:asciiTheme="majorHAnsi" w:hAnsiTheme="majorHAnsi"/>
          <w:noProof/>
          <w:color w:val="000000" w:themeColor="text1"/>
          <w:sz w:val="36"/>
          <w:szCs w:val="36"/>
        </w:rPr>
      </w:pPr>
      <w:r>
        <w:rPr>
          <w:rFonts w:asciiTheme="majorHAnsi" w:hAnsiTheme="majorHAnsi"/>
          <w:noProof/>
          <w:color w:val="000000" w:themeColor="text1"/>
          <w:sz w:val="36"/>
          <w:szCs w:val="36"/>
        </w:rPr>
        <w:lastRenderedPageBreak/>
        <w:pict>
          <v:shape id="_x0000_i1098" type="#_x0000_t75" style="width:443.15pt;height:245.8pt;visibility:visible">
            <v:imagedata r:id="rId102" o:title=""/>
          </v:shape>
        </w:pict>
      </w:r>
    </w:p>
    <w:p w:rsidR="00FC3D52" w:rsidRPr="00BD5573" w:rsidRDefault="00FC3D52" w:rsidP="006D4FC8">
      <w:pPr>
        <w:rPr>
          <w:rFonts w:asciiTheme="majorHAnsi" w:hAnsiTheme="majorHAnsi"/>
          <w:color w:val="000000" w:themeColor="text1"/>
          <w:sz w:val="36"/>
          <w:szCs w:val="36"/>
        </w:rPr>
      </w:pPr>
    </w:p>
    <w:p w:rsidR="00FC3D52" w:rsidRPr="00BD5573" w:rsidRDefault="00FC3D52" w:rsidP="00DB7A6B">
      <w:pPr>
        <w:pStyle w:val="Heading2"/>
      </w:pPr>
      <w:bookmarkStart w:id="330" w:name="_Toc322381998"/>
      <w:bookmarkStart w:id="331" w:name="_Toc322382199"/>
      <w:bookmarkStart w:id="332" w:name="_Toc322382342"/>
      <w:bookmarkStart w:id="333" w:name="_Toc322382674"/>
      <w:bookmarkStart w:id="334" w:name="_Toc322579296"/>
      <w:r w:rsidRPr="00BD5573">
        <w:t>Other material (if any)</w:t>
      </w:r>
      <w:bookmarkEnd w:id="330"/>
      <w:bookmarkEnd w:id="331"/>
      <w:bookmarkEnd w:id="332"/>
      <w:bookmarkEnd w:id="333"/>
      <w:bookmarkEnd w:id="334"/>
    </w:p>
    <w:p w:rsidR="00FC3D52" w:rsidRPr="00DB7A6B" w:rsidRDefault="00FC3D52" w:rsidP="00DB7A6B">
      <w:pPr>
        <w:ind w:firstLine="720"/>
        <w:rPr>
          <w:rFonts w:asciiTheme="majorHAnsi" w:hAnsiTheme="majorHAnsi"/>
          <w:color w:val="000000" w:themeColor="text1"/>
          <w:szCs w:val="24"/>
        </w:rPr>
      </w:pPr>
      <w:r w:rsidRPr="00DB7A6B">
        <w:rPr>
          <w:rFonts w:asciiTheme="majorHAnsi" w:hAnsiTheme="majorHAnsi"/>
          <w:color w:val="000000" w:themeColor="text1"/>
          <w:szCs w:val="24"/>
        </w:rPr>
        <w:t>N/A</w:t>
      </w:r>
    </w:p>
    <w:p w:rsidR="001A72A2" w:rsidRDefault="001A72A2">
      <w:pPr>
        <w:rPr>
          <w:rFonts w:asciiTheme="majorHAnsi" w:hAnsiTheme="majorHAnsi"/>
          <w:color w:val="000000" w:themeColor="text1"/>
          <w:sz w:val="36"/>
          <w:szCs w:val="36"/>
        </w:rPr>
        <w:sectPr w:rsidR="001A72A2" w:rsidSect="000E1274">
          <w:headerReference w:type="even" r:id="rId103"/>
          <w:footerReference w:type="even" r:id="rId104"/>
          <w:type w:val="continuous"/>
          <w:pgSz w:w="11907" w:h="16840" w:code="9"/>
          <w:pgMar w:top="1985" w:right="1701" w:bottom="1701" w:left="1418" w:header="720" w:footer="397" w:gutter="567"/>
          <w:cols w:space="720"/>
          <w:docGrid w:linePitch="360"/>
        </w:sectPr>
      </w:pPr>
    </w:p>
    <w:p w:rsidR="00DB7A6B" w:rsidRDefault="00B82751" w:rsidP="00B82751">
      <w:pPr>
        <w:pStyle w:val="Heading1"/>
      </w:pPr>
      <w:bookmarkStart w:id="335" w:name="_Toc322382200"/>
      <w:bookmarkStart w:id="336" w:name="_Toc322382343"/>
      <w:bookmarkStart w:id="337" w:name="_Toc322382675"/>
      <w:bookmarkStart w:id="338" w:name="_Ref322418910"/>
      <w:bookmarkStart w:id="339" w:name="_Toc322579297"/>
      <w:r>
        <w:lastRenderedPageBreak/>
        <w:t>Software Detail Design</w:t>
      </w:r>
      <w:bookmarkEnd w:id="335"/>
      <w:bookmarkEnd w:id="336"/>
      <w:bookmarkEnd w:id="337"/>
      <w:bookmarkEnd w:id="338"/>
      <w:bookmarkEnd w:id="339"/>
    </w:p>
    <w:p w:rsidR="002042CA" w:rsidRPr="00A92503" w:rsidRDefault="002042CA" w:rsidP="00A92503">
      <w:pPr>
        <w:pStyle w:val="TOCHeading"/>
        <w:numPr>
          <w:ilvl w:val="0"/>
          <w:numId w:val="0"/>
        </w:numPr>
        <w:spacing w:before="0"/>
        <w:rPr>
          <w:rFonts w:asciiTheme="majorHAnsi" w:hAnsiTheme="majorHAnsi"/>
          <w:color w:val="000000" w:themeColor="text1"/>
          <w:sz w:val="22"/>
          <w:szCs w:val="36"/>
        </w:rPr>
      </w:pPr>
    </w:p>
    <w:p w:rsidR="006D4FC8" w:rsidRPr="00BD5573" w:rsidRDefault="006D4FC8" w:rsidP="002042CA">
      <w:pPr>
        <w:pStyle w:val="Heading2"/>
      </w:pPr>
      <w:bookmarkStart w:id="340" w:name="_Toc322381816"/>
      <w:bookmarkStart w:id="341" w:name="_Toc322382001"/>
      <w:bookmarkStart w:id="342" w:name="_Toc322382203"/>
      <w:bookmarkStart w:id="343" w:name="_Toc322382346"/>
      <w:bookmarkStart w:id="344" w:name="_Toc322382678"/>
      <w:bookmarkStart w:id="345" w:name="_Toc322579298"/>
      <w:r w:rsidRPr="00BD5573">
        <w:t>Design Overview</w:t>
      </w:r>
      <w:bookmarkEnd w:id="340"/>
      <w:bookmarkEnd w:id="341"/>
      <w:bookmarkEnd w:id="342"/>
      <w:bookmarkEnd w:id="343"/>
      <w:bookmarkEnd w:id="344"/>
      <w:bookmarkEnd w:id="345"/>
    </w:p>
    <w:p w:rsidR="006D4FC8" w:rsidRPr="002042CA" w:rsidRDefault="006D4FC8" w:rsidP="00483A07">
      <w:pPr>
        <w:autoSpaceDE w:val="0"/>
        <w:autoSpaceDN w:val="0"/>
        <w:adjustRightInd w:val="0"/>
        <w:spacing w:after="0" w:line="240" w:lineRule="auto"/>
        <w:ind w:left="720" w:firstLine="720"/>
        <w:jc w:val="both"/>
        <w:rPr>
          <w:rFonts w:asciiTheme="majorHAnsi" w:hAnsiTheme="majorHAnsi"/>
          <w:color w:val="000000" w:themeColor="text1"/>
          <w:szCs w:val="24"/>
        </w:rPr>
      </w:pPr>
      <w:r w:rsidRPr="002042CA">
        <w:rPr>
          <w:rFonts w:asciiTheme="majorHAnsi" w:hAnsiTheme="majorHAnsi"/>
          <w:color w:val="000000" w:themeColor="text1"/>
          <w:szCs w:val="24"/>
        </w:rPr>
        <w:t>The document is aimed to show the detail design of the LIB system design, from architecture design to high level design of logical.</w:t>
      </w:r>
    </w:p>
    <w:p w:rsidR="006D4FC8" w:rsidRPr="002042CA" w:rsidRDefault="006D4FC8" w:rsidP="00483A07">
      <w:pPr>
        <w:autoSpaceDE w:val="0"/>
        <w:autoSpaceDN w:val="0"/>
        <w:adjustRightInd w:val="0"/>
        <w:spacing w:after="0" w:line="240" w:lineRule="auto"/>
        <w:ind w:left="720"/>
        <w:jc w:val="both"/>
        <w:rPr>
          <w:rFonts w:asciiTheme="majorHAnsi" w:hAnsiTheme="majorHAnsi"/>
          <w:color w:val="000000" w:themeColor="text1"/>
          <w:szCs w:val="24"/>
        </w:rPr>
      </w:pPr>
      <w:r w:rsidRPr="002042CA">
        <w:rPr>
          <w:rFonts w:asciiTheme="majorHAnsi" w:hAnsiTheme="majorHAnsi"/>
          <w:color w:val="000000" w:themeColor="text1"/>
          <w:szCs w:val="24"/>
        </w:rPr>
        <w:tab/>
        <w:t>LIB system consists of 2 parts: one is windows-form based application software, and one is a web-based application.</w:t>
      </w:r>
    </w:p>
    <w:p w:rsidR="006D4FC8" w:rsidRPr="002042CA" w:rsidRDefault="006D4FC8" w:rsidP="00483A07">
      <w:pPr>
        <w:numPr>
          <w:ilvl w:val="0"/>
          <w:numId w:val="22"/>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Windows-form based application: is the application for the librarian to manage the information of the library and information about user and the copies of book. With the windows-form application, the user can perform most of the features of the LIB System.</w:t>
      </w:r>
    </w:p>
    <w:p w:rsidR="006D4FC8" w:rsidRPr="002042CA" w:rsidRDefault="006D4FC8" w:rsidP="00483A07">
      <w:pPr>
        <w:numPr>
          <w:ilvl w:val="0"/>
          <w:numId w:val="22"/>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Web-based application: is the application that has been deployed to an open server for the users to connect and searching or ordering the copies of book that they want.</w:t>
      </w:r>
    </w:p>
    <w:p w:rsidR="006D4FC8" w:rsidRPr="002042CA" w:rsidRDefault="006D4FC8" w:rsidP="00483A07">
      <w:pPr>
        <w:autoSpaceDE w:val="0"/>
        <w:autoSpaceDN w:val="0"/>
        <w:adjustRightInd w:val="0"/>
        <w:spacing w:after="0" w:line="240" w:lineRule="auto"/>
        <w:ind w:left="1440"/>
        <w:jc w:val="both"/>
        <w:rPr>
          <w:rFonts w:asciiTheme="majorHAnsi" w:hAnsiTheme="majorHAnsi"/>
          <w:color w:val="000000" w:themeColor="text1"/>
          <w:szCs w:val="24"/>
        </w:rPr>
      </w:pPr>
      <w:r w:rsidRPr="002042CA">
        <w:rPr>
          <w:rFonts w:asciiTheme="majorHAnsi" w:hAnsiTheme="majorHAnsi"/>
          <w:color w:val="000000" w:themeColor="text1"/>
          <w:szCs w:val="24"/>
        </w:rPr>
        <w:t>The architecture of LIB:</w:t>
      </w:r>
    </w:p>
    <w:p w:rsidR="006D4FC8" w:rsidRPr="00BD5573" w:rsidRDefault="00E432E6"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099" type="#_x0000_t75" style="width:449.4pt;height:306.6pt">
            <v:imagedata r:id="rId105" o:title="SystemArchitecture"/>
          </v:shape>
        </w:pict>
      </w:r>
    </w:p>
    <w:p w:rsidR="006D4FC8" w:rsidRPr="00BD5573" w:rsidRDefault="006D4FC8" w:rsidP="002042CA">
      <w:pPr>
        <w:jc w:val="center"/>
      </w:pPr>
      <w:bookmarkStart w:id="346" w:name="_Toc317767074"/>
      <w:r w:rsidRPr="00BD5573">
        <w:t xml:space="preserve">Figure </w:t>
      </w:r>
      <w:fldSimple w:instr=" SEQ Figure \* ARABIC ">
        <w:r w:rsidR="00D55057">
          <w:rPr>
            <w:noProof/>
          </w:rPr>
          <w:t>14</w:t>
        </w:r>
      </w:fldSimple>
      <w:r w:rsidR="002042CA">
        <w:t>a</w:t>
      </w:r>
      <w:r w:rsidRPr="00BD5573">
        <w:t>: System architecture of LIB</w:t>
      </w:r>
      <w:bookmarkEnd w:id="346"/>
    </w:p>
    <w:p w:rsidR="006D4FC8" w:rsidRPr="00BD5573" w:rsidRDefault="006D4FC8" w:rsidP="006D4FC8">
      <w:pPr>
        <w:autoSpaceDE w:val="0"/>
        <w:autoSpaceDN w:val="0"/>
        <w:adjustRightInd w:val="0"/>
        <w:spacing w:after="0" w:line="240" w:lineRule="auto"/>
        <w:rPr>
          <w:rFonts w:asciiTheme="majorHAnsi" w:hAnsiTheme="majorHAnsi"/>
          <w:color w:val="000000" w:themeColor="text1"/>
          <w:sz w:val="36"/>
          <w:szCs w:val="36"/>
        </w:rPr>
      </w:pPr>
      <w:r w:rsidRPr="00BD5573">
        <w:rPr>
          <w:rFonts w:asciiTheme="majorHAnsi" w:hAnsiTheme="majorHAnsi"/>
          <w:color w:val="000000" w:themeColor="text1"/>
          <w:sz w:val="36"/>
          <w:szCs w:val="36"/>
        </w:rPr>
        <w:object w:dxaOrig="14254" w:dyaOrig="5290">
          <v:shape id="_x0000_i1100" type="#_x0000_t75" style="width:450.6pt;height:167.6pt" o:ole="">
            <v:imagedata r:id="rId106" o:title=""/>
          </v:shape>
          <o:OLEObject Type="Embed" ProgID="Visio.Drawing.11" ShapeID="_x0000_i1100" DrawAspect="Content" ObjectID="_1396415546" r:id="rId107"/>
        </w:object>
      </w:r>
    </w:p>
    <w:p w:rsidR="006D4FC8" w:rsidRPr="00BD5573" w:rsidRDefault="006D4FC8" w:rsidP="002042CA">
      <w:pPr>
        <w:jc w:val="center"/>
      </w:pPr>
      <w:r w:rsidRPr="00BD5573">
        <w:t xml:space="preserve">Figure </w:t>
      </w:r>
      <w:fldSimple w:instr=" SEQ Figure \* ARABIC ">
        <w:r w:rsidR="00D55057">
          <w:rPr>
            <w:noProof/>
          </w:rPr>
          <w:t>15</w:t>
        </w:r>
      </w:fldSimple>
      <w:r w:rsidRPr="00BD5573">
        <w:t>b: Network architecture of LIB</w:t>
      </w:r>
    </w:p>
    <w:p w:rsidR="006D4FC8" w:rsidRPr="00BD5573" w:rsidRDefault="006D4FC8" w:rsidP="002042CA">
      <w:pPr>
        <w:pStyle w:val="Heading2"/>
      </w:pPr>
      <w:bookmarkStart w:id="347" w:name="_Toc322381817"/>
      <w:bookmarkStart w:id="348" w:name="_Toc322382002"/>
      <w:bookmarkStart w:id="349" w:name="_Toc322382204"/>
      <w:bookmarkStart w:id="350" w:name="_Toc322382347"/>
      <w:bookmarkStart w:id="351" w:name="_Toc322382679"/>
      <w:bookmarkStart w:id="352" w:name="_Toc322579299"/>
      <w:r w:rsidRPr="00BD5573">
        <w:t>System Architectural Design</w:t>
      </w:r>
      <w:bookmarkEnd w:id="347"/>
      <w:bookmarkEnd w:id="348"/>
      <w:bookmarkEnd w:id="349"/>
      <w:bookmarkEnd w:id="350"/>
      <w:bookmarkEnd w:id="351"/>
      <w:bookmarkEnd w:id="352"/>
    </w:p>
    <w:p w:rsidR="006D4FC8" w:rsidRPr="00BD5573" w:rsidRDefault="006D4FC8" w:rsidP="00B84A90">
      <w:pPr>
        <w:pStyle w:val="Heading3"/>
      </w:pPr>
      <w:bookmarkStart w:id="353" w:name="_Toc322381818"/>
      <w:bookmarkStart w:id="354" w:name="_Toc322382003"/>
      <w:bookmarkStart w:id="355" w:name="_Toc322382680"/>
      <w:bookmarkStart w:id="356" w:name="_Toc322579300"/>
      <w:r w:rsidRPr="00BD5573">
        <w:t>Choice of System Architecture</w:t>
      </w:r>
      <w:bookmarkEnd w:id="353"/>
      <w:bookmarkEnd w:id="354"/>
      <w:bookmarkEnd w:id="355"/>
      <w:bookmarkEnd w:id="356"/>
    </w:p>
    <w:p w:rsidR="006D4FC8" w:rsidRPr="002042CA" w:rsidRDefault="006D4FC8" w:rsidP="00483A07">
      <w:pPr>
        <w:autoSpaceDE w:val="0"/>
        <w:autoSpaceDN w:val="0"/>
        <w:adjustRightInd w:val="0"/>
        <w:spacing w:after="0" w:line="240" w:lineRule="auto"/>
        <w:ind w:left="1440" w:firstLine="720"/>
        <w:jc w:val="both"/>
        <w:rPr>
          <w:rFonts w:asciiTheme="majorHAnsi" w:hAnsiTheme="majorHAnsi"/>
          <w:color w:val="000000" w:themeColor="text1"/>
          <w:szCs w:val="24"/>
        </w:rPr>
      </w:pPr>
      <w:r w:rsidRPr="002042CA">
        <w:rPr>
          <w:rFonts w:asciiTheme="majorHAnsi" w:hAnsiTheme="majorHAnsi"/>
          <w:color w:val="000000" w:themeColor="text1"/>
          <w:szCs w:val="24"/>
        </w:rPr>
        <w:t>Because of consisting 2 types of application in one system, the LIB system will be implemented on the type of system architecture:</w:t>
      </w:r>
    </w:p>
    <w:p w:rsidR="006D4FC8" w:rsidRPr="002042CA" w:rsidRDefault="006D4FC8" w:rsidP="00483A07">
      <w:pPr>
        <w:numPr>
          <w:ilvl w:val="0"/>
          <w:numId w:val="23"/>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For the windows-form based application:</w:t>
      </w:r>
    </w:p>
    <w:p w:rsidR="006D4FC8" w:rsidRPr="002042CA" w:rsidRDefault="006D4FC8" w:rsidP="00483A07">
      <w:pPr>
        <w:numPr>
          <w:ilvl w:val="1"/>
          <w:numId w:val="23"/>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C# with .NET framework.</w:t>
      </w:r>
    </w:p>
    <w:p w:rsidR="006D4FC8" w:rsidRPr="002042CA" w:rsidRDefault="006D4FC8" w:rsidP="00483A07">
      <w:pPr>
        <w:numPr>
          <w:ilvl w:val="1"/>
          <w:numId w:val="23"/>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Microsoft SQL Server 2008.</w:t>
      </w:r>
    </w:p>
    <w:p w:rsidR="006D4FC8" w:rsidRPr="002042CA" w:rsidRDefault="006D4FC8" w:rsidP="00483A07">
      <w:pPr>
        <w:numPr>
          <w:ilvl w:val="0"/>
          <w:numId w:val="23"/>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For the web-based application:</w:t>
      </w:r>
    </w:p>
    <w:p w:rsidR="006D4FC8" w:rsidRPr="002042CA" w:rsidRDefault="006D4FC8" w:rsidP="00483A07">
      <w:pPr>
        <w:numPr>
          <w:ilvl w:val="1"/>
          <w:numId w:val="23"/>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C# with .NET framework.</w:t>
      </w:r>
    </w:p>
    <w:p w:rsidR="006D4FC8" w:rsidRPr="002042CA" w:rsidRDefault="006D4FC8" w:rsidP="00483A07">
      <w:pPr>
        <w:numPr>
          <w:ilvl w:val="1"/>
          <w:numId w:val="23"/>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Microsoft SQL Server 2008.</w:t>
      </w:r>
    </w:p>
    <w:p w:rsidR="006D4FC8" w:rsidRPr="002042CA" w:rsidRDefault="006D4FC8" w:rsidP="00483A07">
      <w:pPr>
        <w:numPr>
          <w:ilvl w:val="1"/>
          <w:numId w:val="23"/>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Internet Information Service (IIS) 7.0</w:t>
      </w:r>
    </w:p>
    <w:p w:rsidR="006D4FC8" w:rsidRPr="002042CA" w:rsidRDefault="006D4FC8" w:rsidP="00483A07">
      <w:pPr>
        <w:autoSpaceDE w:val="0"/>
        <w:autoSpaceDN w:val="0"/>
        <w:adjustRightInd w:val="0"/>
        <w:spacing w:after="0" w:line="240" w:lineRule="auto"/>
        <w:jc w:val="both"/>
        <w:rPr>
          <w:rFonts w:asciiTheme="majorHAnsi" w:hAnsiTheme="majorHAnsi"/>
          <w:color w:val="000000" w:themeColor="text1"/>
          <w:szCs w:val="24"/>
        </w:rPr>
      </w:pPr>
    </w:p>
    <w:p w:rsidR="006D4FC8" w:rsidRPr="00BD5573" w:rsidRDefault="006D4FC8" w:rsidP="00483A07">
      <w:pPr>
        <w:pStyle w:val="Heading3"/>
        <w:jc w:val="both"/>
      </w:pPr>
      <w:bookmarkStart w:id="357" w:name="_Toc322381819"/>
      <w:bookmarkStart w:id="358" w:name="_Toc322382004"/>
      <w:bookmarkStart w:id="359" w:name="_Toc322382681"/>
      <w:bookmarkStart w:id="360" w:name="_Toc322579301"/>
      <w:r w:rsidRPr="00BD5573">
        <w:t>Discussion of Alternative Designs</w:t>
      </w:r>
      <w:bookmarkEnd w:id="357"/>
      <w:bookmarkEnd w:id="358"/>
      <w:bookmarkEnd w:id="359"/>
      <w:bookmarkEnd w:id="360"/>
    </w:p>
    <w:p w:rsidR="006D4FC8" w:rsidRPr="002042CA" w:rsidRDefault="006D4FC8" w:rsidP="00483A07">
      <w:pPr>
        <w:autoSpaceDE w:val="0"/>
        <w:autoSpaceDN w:val="0"/>
        <w:adjustRightInd w:val="0"/>
        <w:spacing w:after="0" w:line="240" w:lineRule="auto"/>
        <w:ind w:left="1440" w:firstLine="720"/>
        <w:jc w:val="both"/>
        <w:rPr>
          <w:rFonts w:asciiTheme="majorHAnsi" w:hAnsiTheme="majorHAnsi"/>
          <w:color w:val="000000" w:themeColor="text1"/>
          <w:szCs w:val="24"/>
        </w:rPr>
      </w:pPr>
      <w:r w:rsidRPr="002042CA">
        <w:rPr>
          <w:rFonts w:asciiTheme="majorHAnsi" w:hAnsiTheme="majorHAnsi"/>
          <w:color w:val="000000" w:themeColor="text1"/>
          <w:szCs w:val="24"/>
        </w:rPr>
        <w:t>In the alternative design of LIB system, there are 2 discussions of the system tools that had been used for developing the system:</w:t>
      </w:r>
    </w:p>
    <w:p w:rsidR="006D4FC8" w:rsidRPr="002042CA" w:rsidRDefault="006D4FC8" w:rsidP="00483A07">
      <w:pPr>
        <w:numPr>
          <w:ilvl w:val="0"/>
          <w:numId w:val="24"/>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Microsoft Light-switch Technology: one of the Technology of Microsoft that support communication between database and application.</w:t>
      </w:r>
    </w:p>
    <w:p w:rsidR="006D4FC8" w:rsidRPr="002042CA" w:rsidRDefault="006D4FC8" w:rsidP="00483A07">
      <w:pPr>
        <w:numPr>
          <w:ilvl w:val="2"/>
          <w:numId w:val="24"/>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Cons: the Light-switch work at very low efficiency.</w:t>
      </w:r>
    </w:p>
    <w:p w:rsidR="006D4FC8" w:rsidRPr="002042CA" w:rsidRDefault="006D4FC8" w:rsidP="00483A07">
      <w:pPr>
        <w:numPr>
          <w:ilvl w:val="0"/>
          <w:numId w:val="24"/>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XAMPP Server: one of the light-weight servers that has been designed for hosting application online.</w:t>
      </w:r>
    </w:p>
    <w:p w:rsidR="006D4FC8" w:rsidRPr="002042CA" w:rsidRDefault="006D4FC8" w:rsidP="00483A07">
      <w:pPr>
        <w:numPr>
          <w:ilvl w:val="2"/>
          <w:numId w:val="23"/>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Cons: low security.</w:t>
      </w:r>
    </w:p>
    <w:p w:rsidR="006D4FC8" w:rsidRPr="00BD5573" w:rsidRDefault="006D4FC8" w:rsidP="00B84A90">
      <w:pPr>
        <w:pStyle w:val="Heading3"/>
      </w:pPr>
      <w:bookmarkStart w:id="361" w:name="_Toc322381820"/>
      <w:bookmarkStart w:id="362" w:name="_Toc322382005"/>
      <w:bookmarkStart w:id="363" w:name="_Toc322382682"/>
      <w:bookmarkStart w:id="364" w:name="_Toc322579302"/>
      <w:r w:rsidRPr="00BD5573">
        <w:lastRenderedPageBreak/>
        <w:t>Description of System Interface</w:t>
      </w:r>
      <w:bookmarkEnd w:id="361"/>
      <w:bookmarkEnd w:id="362"/>
      <w:bookmarkEnd w:id="363"/>
      <w:bookmarkEnd w:id="364"/>
      <w:r w:rsidRPr="00BD5573">
        <w:t xml:space="preserve"> </w:t>
      </w:r>
    </w:p>
    <w:p w:rsidR="006D4FC8" w:rsidRPr="002042CA" w:rsidRDefault="006D4FC8" w:rsidP="006D4FC8">
      <w:pPr>
        <w:autoSpaceDE w:val="0"/>
        <w:autoSpaceDN w:val="0"/>
        <w:adjustRightInd w:val="0"/>
        <w:spacing w:after="0" w:line="240" w:lineRule="auto"/>
        <w:ind w:left="1440"/>
        <w:rPr>
          <w:rFonts w:asciiTheme="majorHAnsi" w:hAnsiTheme="majorHAnsi"/>
          <w:color w:val="000000" w:themeColor="text1"/>
          <w:szCs w:val="24"/>
        </w:rPr>
      </w:pPr>
      <w:r w:rsidRPr="002042CA">
        <w:rPr>
          <w:rFonts w:asciiTheme="majorHAnsi" w:hAnsiTheme="majorHAnsi"/>
          <w:color w:val="000000" w:themeColor="text1"/>
          <w:szCs w:val="24"/>
        </w:rPr>
        <w:t>N/A</w:t>
      </w:r>
    </w:p>
    <w:p w:rsidR="006D4FC8" w:rsidRPr="00BD5573" w:rsidRDefault="006D4FC8" w:rsidP="006D4FC8">
      <w:pPr>
        <w:autoSpaceDE w:val="0"/>
        <w:autoSpaceDN w:val="0"/>
        <w:adjustRightInd w:val="0"/>
        <w:spacing w:after="0" w:line="240" w:lineRule="auto"/>
        <w:rPr>
          <w:rFonts w:asciiTheme="majorHAnsi" w:hAnsiTheme="majorHAnsi"/>
          <w:color w:val="000000" w:themeColor="text1"/>
          <w:sz w:val="36"/>
          <w:szCs w:val="36"/>
        </w:rPr>
      </w:pPr>
    </w:p>
    <w:p w:rsidR="006D4FC8" w:rsidRPr="00BD5573" w:rsidRDefault="006D4FC8" w:rsidP="002042CA">
      <w:pPr>
        <w:pStyle w:val="Heading2"/>
      </w:pPr>
      <w:bookmarkStart w:id="365" w:name="_Toc322381821"/>
      <w:bookmarkStart w:id="366" w:name="_Toc322382006"/>
      <w:bookmarkStart w:id="367" w:name="_Toc322382205"/>
      <w:bookmarkStart w:id="368" w:name="_Toc322382348"/>
      <w:bookmarkStart w:id="369" w:name="_Toc322382683"/>
      <w:bookmarkStart w:id="370" w:name="_Toc322579303"/>
      <w:r w:rsidRPr="00BD5573">
        <w:t>Component Diagram</w:t>
      </w:r>
      <w:bookmarkEnd w:id="365"/>
      <w:bookmarkEnd w:id="366"/>
      <w:bookmarkEnd w:id="367"/>
      <w:bookmarkEnd w:id="368"/>
      <w:bookmarkEnd w:id="369"/>
      <w:bookmarkEnd w:id="370"/>
    </w:p>
    <w:p w:rsidR="006D4FC8" w:rsidRPr="00BD5573" w:rsidRDefault="00E432E6" w:rsidP="006D4FC8">
      <w:pPr>
        <w:keepNext/>
        <w:autoSpaceDE w:val="0"/>
        <w:autoSpaceDN w:val="0"/>
        <w:adjustRightInd w:val="0"/>
        <w:spacing w:after="0" w:line="240" w:lineRule="auto"/>
        <w:rPr>
          <w:rFonts w:asciiTheme="majorHAnsi" w:hAnsiTheme="majorHAnsi"/>
          <w:color w:val="000000" w:themeColor="text1"/>
          <w:sz w:val="36"/>
          <w:szCs w:val="36"/>
        </w:rPr>
      </w:pPr>
      <w:r>
        <w:rPr>
          <w:rFonts w:asciiTheme="majorHAnsi" w:hAnsiTheme="majorHAnsi"/>
          <w:color w:val="000000" w:themeColor="text1"/>
          <w:sz w:val="36"/>
          <w:szCs w:val="36"/>
        </w:rPr>
        <w:pict>
          <v:shape id="_x0000_i1101" type="#_x0000_t75" style="width:450.6pt;height:286.75pt">
            <v:imagedata r:id="rId108" o:title="LIB ComD"/>
          </v:shape>
        </w:pict>
      </w:r>
    </w:p>
    <w:p w:rsidR="006D4FC8" w:rsidRPr="00BD5573" w:rsidRDefault="006D4FC8" w:rsidP="002042CA">
      <w:pPr>
        <w:jc w:val="center"/>
        <w:rPr>
          <w:b/>
        </w:rPr>
      </w:pPr>
      <w:bookmarkStart w:id="371" w:name="_Toc317767075"/>
      <w:r w:rsidRPr="00BD5573">
        <w:t xml:space="preserve">Figure </w:t>
      </w:r>
      <w:fldSimple w:instr=" SEQ Figure \* ARABIC ">
        <w:r w:rsidR="00D55057">
          <w:rPr>
            <w:noProof/>
          </w:rPr>
          <w:t>16</w:t>
        </w:r>
      </w:fldSimple>
      <w:r w:rsidRPr="00BD5573">
        <w:t>: LIB Components Diagram</w:t>
      </w:r>
      <w:bookmarkEnd w:id="371"/>
    </w:p>
    <w:p w:rsidR="006D4FC8" w:rsidRPr="00BD5573" w:rsidRDefault="006D4FC8" w:rsidP="002042CA">
      <w:pPr>
        <w:pStyle w:val="Heading2"/>
      </w:pPr>
      <w:bookmarkStart w:id="372" w:name="_Toc322381822"/>
      <w:bookmarkStart w:id="373" w:name="_Toc322382007"/>
      <w:bookmarkStart w:id="374" w:name="_Toc322382206"/>
      <w:bookmarkStart w:id="375" w:name="_Toc322382349"/>
      <w:bookmarkStart w:id="376" w:name="_Toc322382684"/>
      <w:bookmarkStart w:id="377" w:name="_Toc322579304"/>
      <w:r w:rsidRPr="00BD5573">
        <w:t>Detailed Description of Components</w:t>
      </w:r>
      <w:bookmarkEnd w:id="372"/>
      <w:bookmarkEnd w:id="373"/>
      <w:bookmarkEnd w:id="374"/>
      <w:bookmarkEnd w:id="375"/>
      <w:bookmarkEnd w:id="376"/>
      <w:bookmarkEnd w:id="377"/>
    </w:p>
    <w:p w:rsidR="006D4FC8" w:rsidRPr="00BD5573" w:rsidRDefault="006D4FC8" w:rsidP="00B84A90">
      <w:pPr>
        <w:pStyle w:val="Heading3"/>
      </w:pPr>
      <w:bookmarkStart w:id="378" w:name="_Toc322381823"/>
      <w:bookmarkStart w:id="379" w:name="_Toc322382008"/>
      <w:bookmarkStart w:id="380" w:name="_Toc322382685"/>
      <w:bookmarkStart w:id="381" w:name="_Toc322579305"/>
      <w:r w:rsidRPr="00BD5573">
        <w:t>CRC Cards (Class-Responsibility-Collaborators)</w:t>
      </w:r>
      <w:bookmarkEnd w:id="378"/>
      <w:bookmarkEnd w:id="379"/>
      <w:bookmarkEnd w:id="380"/>
      <w:bookmarkEnd w:id="381"/>
    </w:p>
    <w:p w:rsidR="006D4FC8" w:rsidRPr="00BD5573" w:rsidRDefault="006D4FC8" w:rsidP="006D4FC8">
      <w:pPr>
        <w:rPr>
          <w:rFonts w:asciiTheme="majorHAnsi" w:hAnsiTheme="majorHAnsi"/>
          <w:color w:val="000000" w:themeColor="text1"/>
          <w:sz w:val="36"/>
          <w:szCs w:val="36"/>
        </w:rPr>
      </w:pPr>
    </w:p>
    <w:p w:rsidR="006D4FC8" w:rsidRPr="00BD5573" w:rsidRDefault="00E432E6"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rFonts w:asciiTheme="majorHAnsi" w:hAnsiTheme="majorHAnsi"/>
          <w:b/>
          <w:color w:val="000000" w:themeColor="text1"/>
          <w:sz w:val="36"/>
          <w:szCs w:val="36"/>
        </w:rPr>
        <w:lastRenderedPageBreak/>
        <w:pict>
          <v:shape id="_x0000_i1102" type="#_x0000_t75" style="width:330.2pt;height:574.75pt">
            <v:imagedata r:id="rId109" o:title="Template_CRC"/>
          </v:shape>
        </w:pict>
      </w:r>
    </w:p>
    <w:p w:rsidR="006D4FC8" w:rsidRPr="00BD5573" w:rsidRDefault="006D4FC8" w:rsidP="002042CA">
      <w:pPr>
        <w:jc w:val="center"/>
        <w:rPr>
          <w:b/>
        </w:rPr>
      </w:pPr>
      <w:bookmarkStart w:id="382" w:name="_Toc317767076"/>
      <w:r w:rsidRPr="00BD5573">
        <w:t xml:space="preserve">Figure </w:t>
      </w:r>
      <w:fldSimple w:instr=" SEQ Figure \* ARABIC ">
        <w:r w:rsidR="00D55057">
          <w:rPr>
            <w:noProof/>
          </w:rPr>
          <w:t>17</w:t>
        </w:r>
      </w:fldSimple>
      <w:r w:rsidRPr="00BD5573">
        <w:t>: CRC Cards</w:t>
      </w:r>
      <w:bookmarkEnd w:id="382"/>
    </w:p>
    <w:p w:rsidR="006D4FC8" w:rsidRPr="00BD5573" w:rsidRDefault="006D4FC8" w:rsidP="00B84A90">
      <w:pPr>
        <w:pStyle w:val="Heading3"/>
      </w:pPr>
      <w:bookmarkStart w:id="383" w:name="_Toc322381824"/>
      <w:bookmarkStart w:id="384" w:name="_Toc322382009"/>
      <w:bookmarkStart w:id="385" w:name="_Toc322382686"/>
      <w:bookmarkStart w:id="386" w:name="_Toc322579306"/>
      <w:r w:rsidRPr="00BD5573">
        <w:t>Class Diagram</w:t>
      </w:r>
      <w:bookmarkEnd w:id="383"/>
      <w:bookmarkEnd w:id="384"/>
      <w:bookmarkEnd w:id="385"/>
      <w:bookmarkEnd w:id="386"/>
    </w:p>
    <w:p w:rsidR="006D4FC8" w:rsidRPr="00BD5573" w:rsidRDefault="00E432E6" w:rsidP="006D4FC8">
      <w:pPr>
        <w:autoSpaceDE w:val="0"/>
        <w:autoSpaceDN w:val="0"/>
        <w:adjustRightInd w:val="0"/>
        <w:spacing w:after="0" w:line="240" w:lineRule="auto"/>
        <w:rPr>
          <w:rFonts w:asciiTheme="majorHAnsi" w:hAnsiTheme="majorHAnsi"/>
          <w:color w:val="000000" w:themeColor="text1"/>
          <w:sz w:val="36"/>
          <w:szCs w:val="36"/>
        </w:rPr>
      </w:pPr>
      <w:r>
        <w:rPr>
          <w:rFonts w:asciiTheme="majorHAnsi" w:hAnsiTheme="majorHAnsi"/>
          <w:b/>
          <w:noProof/>
          <w:color w:val="000000" w:themeColor="text1"/>
          <w:sz w:val="36"/>
          <w:szCs w:val="36"/>
        </w:rPr>
        <w:lastRenderedPageBreak/>
        <w:pict>
          <v:shapetype id="_x0000_t202" coordsize="21600,21600" o:spt="202" path="m,l,21600r21600,l21600,xe">
            <v:stroke joinstyle="miter"/>
            <v:path gradientshapeok="t" o:connecttype="rect"/>
          </v:shapetype>
          <v:shape id="_x0000_s1042" type="#_x0000_t202" style="position:absolute;margin-left:431.75pt;margin-top:-388.1pt;width:37.35pt;height:210pt;z-index:251664384" stroked="f">
            <v:textbox style="layout-flow:vertical;mso-layout-flow-alt:bottom-to-top;mso-next-textbox:#_x0000_s1042">
              <w:txbxContent>
                <w:p w:rsidR="00E432E6" w:rsidRPr="007F02C6" w:rsidRDefault="00E432E6" w:rsidP="0095295C">
                  <w:pPr>
                    <w:pStyle w:val="Caption"/>
                    <w:ind w:left="0"/>
                    <w:jc w:val="center"/>
                    <w:rPr>
                      <w:rFonts w:ascii="Times New Roman" w:hAnsi="Times New Roman"/>
                      <w:b w:val="0"/>
                    </w:rPr>
                  </w:pPr>
                  <w:bookmarkStart w:id="387" w:name="_Toc317767077"/>
                  <w:r w:rsidRPr="007F02C6">
                    <w:rPr>
                      <w:rFonts w:ascii="Times New Roman" w:hAnsi="Times New Roman"/>
                    </w:rPr>
                    <w:t xml:space="preserve">Figure </w:t>
                  </w:r>
                  <w:r w:rsidRPr="007F02C6">
                    <w:rPr>
                      <w:rFonts w:ascii="Times New Roman" w:hAnsi="Times New Roman"/>
                    </w:rPr>
                    <w:fldChar w:fldCharType="begin"/>
                  </w:r>
                  <w:r w:rsidRPr="007F02C6">
                    <w:rPr>
                      <w:rFonts w:ascii="Times New Roman" w:hAnsi="Times New Roman"/>
                    </w:rPr>
                    <w:instrText xml:space="preserve"> SEQ Figure \* ARABIC </w:instrText>
                  </w:r>
                  <w:r w:rsidRPr="007F02C6">
                    <w:rPr>
                      <w:rFonts w:ascii="Times New Roman" w:hAnsi="Times New Roman"/>
                    </w:rPr>
                    <w:fldChar w:fldCharType="separate"/>
                  </w:r>
                  <w:r w:rsidR="00D55057">
                    <w:rPr>
                      <w:rFonts w:ascii="Times New Roman" w:hAnsi="Times New Roman"/>
                      <w:noProof/>
                    </w:rPr>
                    <w:t>18</w:t>
                  </w:r>
                  <w:r w:rsidRPr="007F02C6">
                    <w:rPr>
                      <w:rFonts w:ascii="Times New Roman" w:hAnsi="Times New Roman"/>
                    </w:rPr>
                    <w:fldChar w:fldCharType="end"/>
                  </w:r>
                  <w:r w:rsidRPr="007F02C6">
                    <w:rPr>
                      <w:rFonts w:ascii="Times New Roman" w:hAnsi="Times New Roman"/>
                    </w:rPr>
                    <w:t>: Class Diagram of LIB</w:t>
                  </w:r>
                  <w:bookmarkEnd w:id="387"/>
                </w:p>
                <w:p w:rsidR="00E432E6" w:rsidRDefault="00E432E6" w:rsidP="0095295C">
                  <w:pPr>
                    <w:jc w:val="center"/>
                  </w:pPr>
                </w:p>
              </w:txbxContent>
            </v:textbox>
          </v:shape>
        </w:pict>
      </w:r>
      <w:r>
        <w:rPr>
          <w:rFonts w:asciiTheme="majorHAnsi" w:hAnsiTheme="majorHAnsi"/>
          <w:noProof/>
          <w:color w:val="000000" w:themeColor="text1"/>
          <w:sz w:val="36"/>
          <w:szCs w:val="36"/>
        </w:rPr>
        <w:pict>
          <v:shape id="_x0000_s1041" type="#_x0000_t75" style="position:absolute;margin-left:-21.05pt;margin-top:-99.25pt;width:476.9pt;height:838.8pt;z-index:251663360">
            <v:imagedata r:id="rId110" o:title="CD"/>
            <w10:wrap type="topAndBottom"/>
          </v:shape>
        </w:pict>
      </w:r>
      <w:r w:rsidR="006D4FC8" w:rsidRPr="00BD5573">
        <w:rPr>
          <w:rFonts w:asciiTheme="majorHAnsi" w:hAnsiTheme="majorHAnsi"/>
          <w:b/>
          <w:color w:val="000000" w:themeColor="text1"/>
          <w:sz w:val="36"/>
          <w:szCs w:val="36"/>
        </w:rPr>
        <w:br w:type="page"/>
      </w:r>
    </w:p>
    <w:p w:rsidR="006D4FC8" w:rsidRPr="00BD5573" w:rsidRDefault="006D4FC8" w:rsidP="00B84A90">
      <w:pPr>
        <w:pStyle w:val="Heading3"/>
      </w:pPr>
      <w:bookmarkStart w:id="388" w:name="_Toc322381825"/>
      <w:bookmarkStart w:id="389" w:name="_Toc322382010"/>
      <w:bookmarkStart w:id="390" w:name="_Toc322382687"/>
      <w:bookmarkStart w:id="391" w:name="_Toc322579307"/>
      <w:r w:rsidRPr="00BD5573">
        <w:lastRenderedPageBreak/>
        <w:t>Class Diagram Explanation</w:t>
      </w:r>
      <w:bookmarkEnd w:id="388"/>
      <w:bookmarkEnd w:id="389"/>
      <w:bookmarkEnd w:id="390"/>
      <w:bookmarkEnd w:id="391"/>
    </w:p>
    <w:p w:rsidR="006D4FC8" w:rsidRPr="002042CA" w:rsidRDefault="006D4FC8" w:rsidP="00483A07">
      <w:pPr>
        <w:numPr>
          <w:ilvl w:val="0"/>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There are 2 parts of the classes divided by class responsibility.</w:t>
      </w:r>
    </w:p>
    <w:p w:rsidR="006D4FC8" w:rsidRPr="002042CA" w:rsidRDefault="006D4FC8" w:rsidP="00483A07">
      <w:pPr>
        <w:numPr>
          <w:ilvl w:val="0"/>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In the right side are the classes that project the project master data:</w:t>
      </w:r>
    </w:p>
    <w:p w:rsidR="006D4FC8" w:rsidRPr="002042CA" w:rsidRDefault="006D4FC8" w:rsidP="00483A07">
      <w:pPr>
        <w:numPr>
          <w:ilvl w:val="1"/>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Each Catalogue consist several Authors.</w:t>
      </w:r>
    </w:p>
    <w:p w:rsidR="006D4FC8" w:rsidRPr="002042CA" w:rsidRDefault="006D4FC8" w:rsidP="00483A07">
      <w:pPr>
        <w:numPr>
          <w:ilvl w:val="1"/>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Each Catalogue belongs to one and only one Category.</w:t>
      </w:r>
    </w:p>
    <w:p w:rsidR="006D4FC8" w:rsidRPr="002042CA" w:rsidRDefault="006D4FC8" w:rsidP="00483A07">
      <w:pPr>
        <w:numPr>
          <w:ilvl w:val="1"/>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Each Catalogue published by one and only one Publisher.</w:t>
      </w:r>
    </w:p>
    <w:p w:rsidR="006D4FC8" w:rsidRPr="002042CA" w:rsidRDefault="006D4FC8" w:rsidP="00483A07">
      <w:pPr>
        <w:numPr>
          <w:ilvl w:val="1"/>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Each Catalogue consist several Copies of that title.</w:t>
      </w:r>
    </w:p>
    <w:p w:rsidR="006D4FC8" w:rsidRPr="002042CA" w:rsidRDefault="006D4FC8" w:rsidP="00483A07">
      <w:pPr>
        <w:numPr>
          <w:ilvl w:val="1"/>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Each User can register to rent some copies of Catalogues.</w:t>
      </w:r>
    </w:p>
    <w:p w:rsidR="006D4FC8" w:rsidRPr="002042CA" w:rsidRDefault="006D4FC8" w:rsidP="00483A07">
      <w:pPr>
        <w:numPr>
          <w:ilvl w:val="1"/>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Each User can rent some copies of Catalogues.</w:t>
      </w:r>
    </w:p>
    <w:p w:rsidR="006D4FC8" w:rsidRPr="002042CA" w:rsidRDefault="006D4FC8" w:rsidP="00483A07">
      <w:pPr>
        <w:numPr>
          <w:ilvl w:val="0"/>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The left side are the classes that represent the functionalities of the Library:</w:t>
      </w:r>
    </w:p>
    <w:p w:rsidR="006D4FC8" w:rsidRPr="002042CA" w:rsidRDefault="006D4FC8" w:rsidP="00483A07">
      <w:pPr>
        <w:numPr>
          <w:ilvl w:val="1"/>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LibraryActivity provides the basic activities of the LIB and have relationship to Catalogue, Copy, User and SearchEngine.</w:t>
      </w:r>
    </w:p>
    <w:p w:rsidR="006D4FC8" w:rsidRPr="002042CA" w:rsidRDefault="006D4FC8" w:rsidP="00483A07">
      <w:pPr>
        <w:numPr>
          <w:ilvl w:val="1"/>
          <w:numId w:val="25"/>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SearchEngine provides the search abilities of LIB, contains the Book, Request, Rental and User search-ability.</w:t>
      </w:r>
    </w:p>
    <w:p w:rsidR="006D4FC8" w:rsidRPr="00BD5573" w:rsidRDefault="006D4FC8" w:rsidP="00B84A90">
      <w:pPr>
        <w:pStyle w:val="Heading3"/>
      </w:pPr>
      <w:bookmarkStart w:id="392" w:name="_Toc322381826"/>
      <w:bookmarkStart w:id="393" w:name="_Toc322382011"/>
      <w:bookmarkStart w:id="394" w:name="_Toc322382688"/>
      <w:bookmarkStart w:id="395" w:name="_Toc322579308"/>
      <w:r w:rsidRPr="00BD5573">
        <w:lastRenderedPageBreak/>
        <w:t>System Layers Overview</w:t>
      </w:r>
      <w:bookmarkEnd w:id="392"/>
      <w:bookmarkEnd w:id="393"/>
      <w:bookmarkEnd w:id="394"/>
      <w:bookmarkEnd w:id="395"/>
    </w:p>
    <w:p w:rsidR="006D4FC8" w:rsidRPr="00BD5573" w:rsidRDefault="00E432E6" w:rsidP="0095295C">
      <w:pPr>
        <w:keepNext/>
        <w:autoSpaceDE w:val="0"/>
        <w:autoSpaceDN w:val="0"/>
        <w:adjustRightInd w:val="0"/>
        <w:spacing w:after="0" w:line="240" w:lineRule="auto"/>
        <w:jc w:val="center"/>
        <w:rPr>
          <w:rFonts w:asciiTheme="majorHAnsi" w:hAnsiTheme="majorHAnsi"/>
          <w:color w:val="000000" w:themeColor="text1"/>
          <w:sz w:val="36"/>
          <w:szCs w:val="36"/>
        </w:rPr>
      </w:pPr>
      <w:r>
        <w:rPr>
          <w:rFonts w:asciiTheme="majorHAnsi" w:hAnsiTheme="majorHAnsi"/>
          <w:b/>
          <w:color w:val="000000" w:themeColor="text1"/>
          <w:sz w:val="36"/>
          <w:szCs w:val="36"/>
        </w:rPr>
        <w:pict>
          <v:shape id="_x0000_i1103" type="#_x0000_t75" style="width:312.85pt;height:315.3pt">
            <v:imagedata r:id="rId111" o:title="System Layers Overview"/>
          </v:shape>
        </w:pict>
      </w:r>
    </w:p>
    <w:p w:rsidR="006D4FC8" w:rsidRPr="00BD5573" w:rsidRDefault="006D4FC8" w:rsidP="002042CA">
      <w:pPr>
        <w:jc w:val="center"/>
      </w:pPr>
      <w:bookmarkStart w:id="396" w:name="_Toc317767078"/>
      <w:r w:rsidRPr="00BD5573">
        <w:t xml:space="preserve">Figure </w:t>
      </w:r>
      <w:fldSimple w:instr=" SEQ Figure \* ARABIC ">
        <w:r w:rsidR="00D55057">
          <w:rPr>
            <w:noProof/>
          </w:rPr>
          <w:t>19</w:t>
        </w:r>
      </w:fldSimple>
      <w:r w:rsidRPr="00BD5573">
        <w:t>: System Layers Overview</w:t>
      </w:r>
      <w:bookmarkEnd w:id="39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5836"/>
      </w:tblGrid>
      <w:tr w:rsidR="006D4FC8" w:rsidRPr="002042CA" w:rsidTr="002042CA">
        <w:tc>
          <w:tcPr>
            <w:tcW w:w="2808" w:type="dxa"/>
            <w:shd w:val="clear" w:color="auto" w:fill="D9D9D9" w:themeFill="background1" w:themeFillShade="D9"/>
            <w:vAlign w:val="center"/>
          </w:tcPr>
          <w:p w:rsidR="006D4FC8" w:rsidRPr="002042CA" w:rsidRDefault="006D4FC8" w:rsidP="002042CA">
            <w:pPr>
              <w:jc w:val="center"/>
              <w:rPr>
                <w:rFonts w:asciiTheme="majorHAnsi" w:hAnsiTheme="majorHAnsi"/>
                <w:b/>
                <w:caps/>
                <w:color w:val="000000" w:themeColor="text1"/>
                <w:szCs w:val="24"/>
              </w:rPr>
            </w:pPr>
            <w:r w:rsidRPr="002042CA">
              <w:rPr>
                <w:rFonts w:asciiTheme="majorHAnsi" w:hAnsiTheme="majorHAnsi"/>
                <w:b/>
                <w:caps/>
                <w:color w:val="000000" w:themeColor="text1"/>
                <w:szCs w:val="24"/>
              </w:rPr>
              <w:t>Name</w:t>
            </w:r>
          </w:p>
        </w:tc>
        <w:tc>
          <w:tcPr>
            <w:tcW w:w="6437" w:type="dxa"/>
            <w:shd w:val="clear" w:color="auto" w:fill="D9D9D9" w:themeFill="background1" w:themeFillShade="D9"/>
            <w:vAlign w:val="center"/>
          </w:tcPr>
          <w:p w:rsidR="006D4FC8" w:rsidRPr="002042CA" w:rsidRDefault="006D4FC8" w:rsidP="002042CA">
            <w:pPr>
              <w:jc w:val="center"/>
              <w:rPr>
                <w:rFonts w:asciiTheme="majorHAnsi" w:hAnsiTheme="majorHAnsi"/>
                <w:b/>
                <w:caps/>
                <w:color w:val="000000" w:themeColor="text1"/>
                <w:szCs w:val="24"/>
              </w:rPr>
            </w:pPr>
            <w:r w:rsidRPr="002042CA">
              <w:rPr>
                <w:rFonts w:asciiTheme="majorHAnsi" w:hAnsiTheme="majorHAnsi"/>
                <w:b/>
                <w:caps/>
                <w:color w:val="000000" w:themeColor="text1"/>
                <w:szCs w:val="24"/>
              </w:rPr>
              <w:t>Description</w:t>
            </w:r>
          </w:p>
        </w:tc>
      </w:tr>
      <w:tr w:rsidR="006D4FC8" w:rsidRPr="002042CA" w:rsidTr="006D4FC8">
        <w:tc>
          <w:tcPr>
            <w:tcW w:w="2808" w:type="dxa"/>
          </w:tcPr>
          <w:p w:rsidR="006D4FC8" w:rsidRPr="002042CA" w:rsidRDefault="006D4FC8" w:rsidP="006D4FC8">
            <w:pPr>
              <w:rPr>
                <w:rFonts w:asciiTheme="majorHAnsi" w:hAnsiTheme="majorHAnsi"/>
                <w:b/>
                <w:color w:val="000000" w:themeColor="text1"/>
                <w:szCs w:val="24"/>
              </w:rPr>
            </w:pPr>
            <w:r w:rsidRPr="002042CA">
              <w:rPr>
                <w:rFonts w:asciiTheme="majorHAnsi" w:hAnsiTheme="majorHAnsi"/>
                <w:b/>
                <w:color w:val="000000" w:themeColor="text1"/>
                <w:szCs w:val="24"/>
              </w:rPr>
              <w:t>Data Transfer Object</w:t>
            </w:r>
          </w:p>
        </w:tc>
        <w:tc>
          <w:tcPr>
            <w:tcW w:w="6437" w:type="dxa"/>
          </w:tcPr>
          <w:p w:rsidR="006D4FC8" w:rsidRPr="002042CA" w:rsidRDefault="006D4FC8" w:rsidP="006D4FC8">
            <w:pPr>
              <w:rPr>
                <w:rFonts w:asciiTheme="majorHAnsi" w:hAnsiTheme="majorHAnsi"/>
                <w:color w:val="000000" w:themeColor="text1"/>
                <w:szCs w:val="24"/>
              </w:rPr>
            </w:pPr>
            <w:r w:rsidRPr="002042CA">
              <w:rPr>
                <w:rFonts w:asciiTheme="majorHAnsi" w:hAnsiTheme="majorHAnsi"/>
                <w:color w:val="000000" w:themeColor="text1"/>
                <w:szCs w:val="24"/>
              </w:rPr>
              <w:t>This object for containing data which will interact with user</w:t>
            </w:r>
          </w:p>
        </w:tc>
      </w:tr>
      <w:tr w:rsidR="006D4FC8" w:rsidRPr="002042CA" w:rsidTr="006D4FC8">
        <w:tc>
          <w:tcPr>
            <w:tcW w:w="2808" w:type="dxa"/>
          </w:tcPr>
          <w:p w:rsidR="006D4FC8" w:rsidRPr="002042CA" w:rsidRDefault="006D4FC8" w:rsidP="006D4FC8">
            <w:pPr>
              <w:rPr>
                <w:rFonts w:asciiTheme="majorHAnsi" w:hAnsiTheme="majorHAnsi"/>
                <w:b/>
                <w:color w:val="000000" w:themeColor="text1"/>
                <w:szCs w:val="24"/>
              </w:rPr>
            </w:pPr>
            <w:r w:rsidRPr="002042CA">
              <w:rPr>
                <w:rFonts w:asciiTheme="majorHAnsi" w:hAnsiTheme="majorHAnsi"/>
                <w:b/>
                <w:color w:val="000000" w:themeColor="text1"/>
                <w:szCs w:val="24"/>
              </w:rPr>
              <w:t>Business Object</w:t>
            </w:r>
          </w:p>
        </w:tc>
        <w:tc>
          <w:tcPr>
            <w:tcW w:w="6437" w:type="dxa"/>
          </w:tcPr>
          <w:p w:rsidR="006D4FC8" w:rsidRPr="002042CA" w:rsidRDefault="006D4FC8" w:rsidP="006D4FC8">
            <w:pPr>
              <w:rPr>
                <w:rFonts w:asciiTheme="majorHAnsi" w:hAnsiTheme="majorHAnsi"/>
                <w:color w:val="000000" w:themeColor="text1"/>
                <w:szCs w:val="24"/>
              </w:rPr>
            </w:pPr>
            <w:r w:rsidRPr="002042CA">
              <w:rPr>
                <w:rFonts w:asciiTheme="majorHAnsi" w:hAnsiTheme="majorHAnsi"/>
                <w:color w:val="000000" w:themeColor="text1"/>
                <w:szCs w:val="24"/>
              </w:rPr>
              <w:t>Execute system business logic</w:t>
            </w:r>
          </w:p>
        </w:tc>
      </w:tr>
      <w:tr w:rsidR="006D4FC8" w:rsidRPr="002042CA" w:rsidTr="006D4FC8">
        <w:tc>
          <w:tcPr>
            <w:tcW w:w="2808" w:type="dxa"/>
          </w:tcPr>
          <w:p w:rsidR="006D4FC8" w:rsidRPr="002042CA" w:rsidRDefault="006D4FC8" w:rsidP="006D4FC8">
            <w:pPr>
              <w:rPr>
                <w:rFonts w:asciiTheme="majorHAnsi" w:hAnsiTheme="majorHAnsi"/>
                <w:b/>
                <w:color w:val="000000" w:themeColor="text1"/>
                <w:szCs w:val="24"/>
              </w:rPr>
            </w:pPr>
            <w:r w:rsidRPr="002042CA">
              <w:rPr>
                <w:rFonts w:asciiTheme="majorHAnsi" w:hAnsiTheme="majorHAnsi"/>
                <w:b/>
                <w:color w:val="000000" w:themeColor="text1"/>
                <w:szCs w:val="24"/>
              </w:rPr>
              <w:t>Data Access Object</w:t>
            </w:r>
          </w:p>
        </w:tc>
        <w:tc>
          <w:tcPr>
            <w:tcW w:w="6437" w:type="dxa"/>
          </w:tcPr>
          <w:p w:rsidR="006D4FC8" w:rsidRPr="002042CA" w:rsidRDefault="006D4FC8" w:rsidP="006D4FC8">
            <w:pPr>
              <w:rPr>
                <w:rFonts w:asciiTheme="majorHAnsi" w:hAnsiTheme="majorHAnsi"/>
                <w:color w:val="000000" w:themeColor="text1"/>
                <w:szCs w:val="24"/>
              </w:rPr>
            </w:pPr>
            <w:r w:rsidRPr="002042CA">
              <w:rPr>
                <w:rFonts w:asciiTheme="majorHAnsi" w:hAnsiTheme="majorHAnsi"/>
                <w:color w:val="000000" w:themeColor="text1"/>
                <w:szCs w:val="24"/>
              </w:rPr>
              <w:t>Directly interacting with system’s database.</w:t>
            </w:r>
          </w:p>
        </w:tc>
      </w:tr>
    </w:tbl>
    <w:p w:rsidR="006D4FC8" w:rsidRPr="00BD5573" w:rsidRDefault="006D4FC8" w:rsidP="00B84A90">
      <w:pPr>
        <w:pStyle w:val="Heading3"/>
      </w:pPr>
      <w:bookmarkStart w:id="397" w:name="_Toc322381827"/>
      <w:bookmarkStart w:id="398" w:name="_Toc322382012"/>
      <w:bookmarkStart w:id="399" w:name="_Toc322382689"/>
      <w:bookmarkStart w:id="400" w:name="_Toc322579309"/>
      <w:r w:rsidRPr="00BD5573">
        <w:t>System Layers Explanation</w:t>
      </w:r>
      <w:bookmarkEnd w:id="397"/>
      <w:bookmarkEnd w:id="398"/>
      <w:bookmarkEnd w:id="399"/>
      <w:bookmarkEnd w:id="400"/>
    </w:p>
    <w:p w:rsidR="006D4FC8" w:rsidRPr="002042CA" w:rsidRDefault="006D4FC8" w:rsidP="00483A07">
      <w:pPr>
        <w:numPr>
          <w:ilvl w:val="0"/>
          <w:numId w:val="26"/>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Our system consists of an application system and a database server.</w:t>
      </w:r>
    </w:p>
    <w:p w:rsidR="006D4FC8" w:rsidRPr="002042CA" w:rsidRDefault="006D4FC8" w:rsidP="00483A07">
      <w:pPr>
        <w:numPr>
          <w:ilvl w:val="0"/>
          <w:numId w:val="26"/>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The application system divided into 3 layers based on the functionality of object.</w:t>
      </w:r>
    </w:p>
    <w:p w:rsidR="006D4FC8" w:rsidRPr="002042CA" w:rsidRDefault="006D4FC8" w:rsidP="00483A07">
      <w:pPr>
        <w:numPr>
          <w:ilvl w:val="1"/>
          <w:numId w:val="26"/>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The Data Access Object (DAO) layer acts as a middle class to connect to the database server and perform the query and advance functional of database system.</w:t>
      </w:r>
    </w:p>
    <w:p w:rsidR="006D4FC8" w:rsidRPr="002042CA" w:rsidRDefault="006D4FC8" w:rsidP="00483A07">
      <w:pPr>
        <w:numPr>
          <w:ilvl w:val="1"/>
          <w:numId w:val="26"/>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lastRenderedPageBreak/>
        <w:t>The Business Logic Layer (BUS) is the class consist all the business functionalities of the system. In this layer, we have divide into 2 section:</w:t>
      </w:r>
    </w:p>
    <w:p w:rsidR="006D4FC8" w:rsidRPr="002042CA" w:rsidRDefault="006D4FC8" w:rsidP="00483A07">
      <w:pPr>
        <w:numPr>
          <w:ilvl w:val="2"/>
          <w:numId w:val="26"/>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 xml:space="preserve">First is the BUS, that performs the data validation and integration, including all the basic functionalities of the database </w:t>
      </w:r>
      <w:proofErr w:type="gramStart"/>
      <w:r w:rsidRPr="002042CA">
        <w:rPr>
          <w:rFonts w:asciiTheme="majorHAnsi" w:hAnsiTheme="majorHAnsi"/>
          <w:color w:val="000000" w:themeColor="text1"/>
          <w:szCs w:val="24"/>
        </w:rPr>
        <w:t>system.</w:t>
      </w:r>
      <w:proofErr w:type="gramEnd"/>
    </w:p>
    <w:p w:rsidR="006D4FC8" w:rsidRPr="002042CA" w:rsidRDefault="006D4FC8" w:rsidP="00483A07">
      <w:pPr>
        <w:numPr>
          <w:ilvl w:val="2"/>
          <w:numId w:val="26"/>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 xml:space="preserve">Second is the higher class, used for representing the functionalities of the LIB system, containing the business function of the </w:t>
      </w:r>
      <w:proofErr w:type="gramStart"/>
      <w:r w:rsidRPr="002042CA">
        <w:rPr>
          <w:rFonts w:asciiTheme="majorHAnsi" w:hAnsiTheme="majorHAnsi"/>
          <w:color w:val="000000" w:themeColor="text1"/>
          <w:szCs w:val="24"/>
        </w:rPr>
        <w:t>LIB.</w:t>
      </w:r>
      <w:proofErr w:type="gramEnd"/>
    </w:p>
    <w:p w:rsidR="006D4FC8" w:rsidRPr="002042CA" w:rsidRDefault="006D4FC8" w:rsidP="00483A07">
      <w:pPr>
        <w:numPr>
          <w:ilvl w:val="1"/>
          <w:numId w:val="26"/>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Data Transfer Object (DTO) projecting the database to be used as the data container for the LIB to communicate with the DB system.</w:t>
      </w:r>
    </w:p>
    <w:p w:rsidR="006D4FC8" w:rsidRPr="002042CA" w:rsidRDefault="006D4FC8" w:rsidP="00483A07">
      <w:pPr>
        <w:numPr>
          <w:ilvl w:val="0"/>
          <w:numId w:val="26"/>
        </w:numPr>
        <w:autoSpaceDE w:val="0"/>
        <w:autoSpaceDN w:val="0"/>
        <w:adjustRightInd w:val="0"/>
        <w:spacing w:after="0" w:line="240" w:lineRule="auto"/>
        <w:jc w:val="both"/>
        <w:rPr>
          <w:rFonts w:asciiTheme="majorHAnsi" w:hAnsiTheme="majorHAnsi"/>
          <w:color w:val="000000" w:themeColor="text1"/>
          <w:szCs w:val="24"/>
        </w:rPr>
      </w:pPr>
      <w:r w:rsidRPr="002042CA">
        <w:rPr>
          <w:rFonts w:asciiTheme="majorHAnsi" w:hAnsiTheme="majorHAnsi"/>
          <w:color w:val="000000" w:themeColor="text1"/>
          <w:szCs w:val="24"/>
        </w:rPr>
        <w:t>Graphic User Interface (GUI) is the interface that used to interact with the users.</w:t>
      </w:r>
    </w:p>
    <w:p w:rsidR="006D4FC8" w:rsidRPr="00BD5573" w:rsidRDefault="006D4FC8" w:rsidP="00483A07">
      <w:pPr>
        <w:autoSpaceDE w:val="0"/>
        <w:autoSpaceDN w:val="0"/>
        <w:adjustRightInd w:val="0"/>
        <w:spacing w:after="0" w:line="240" w:lineRule="auto"/>
        <w:jc w:val="both"/>
        <w:rPr>
          <w:rFonts w:asciiTheme="majorHAnsi" w:hAnsiTheme="majorHAnsi"/>
          <w:color w:val="000000" w:themeColor="text1"/>
          <w:sz w:val="36"/>
          <w:szCs w:val="36"/>
        </w:rPr>
      </w:pPr>
    </w:p>
    <w:p w:rsidR="006D4FC8" w:rsidRPr="00BD5573" w:rsidRDefault="006D4FC8" w:rsidP="002042CA">
      <w:pPr>
        <w:pStyle w:val="Heading2"/>
      </w:pPr>
      <w:bookmarkStart w:id="401" w:name="_Toc322381828"/>
      <w:bookmarkStart w:id="402" w:name="_Toc322382013"/>
      <w:bookmarkStart w:id="403" w:name="_Toc322382207"/>
      <w:bookmarkStart w:id="404" w:name="_Toc322382350"/>
      <w:bookmarkStart w:id="405" w:name="_Toc322382690"/>
      <w:bookmarkStart w:id="406" w:name="_Toc322579310"/>
      <w:r w:rsidRPr="00BD5573">
        <w:t>Sequence Diagram</w:t>
      </w:r>
      <w:bookmarkEnd w:id="401"/>
      <w:bookmarkEnd w:id="402"/>
      <w:bookmarkEnd w:id="403"/>
      <w:bookmarkEnd w:id="404"/>
      <w:bookmarkEnd w:id="405"/>
      <w:bookmarkEnd w:id="406"/>
    </w:p>
    <w:p w:rsidR="006D4FC8" w:rsidRPr="00BD5573" w:rsidRDefault="006D4FC8" w:rsidP="006D4FC8">
      <w:pPr>
        <w:autoSpaceDE w:val="0"/>
        <w:autoSpaceDN w:val="0"/>
        <w:adjustRightInd w:val="0"/>
        <w:spacing w:after="0" w:line="240" w:lineRule="auto"/>
        <w:ind w:left="720"/>
        <w:rPr>
          <w:rFonts w:asciiTheme="majorHAnsi" w:hAnsiTheme="majorHAnsi"/>
          <w:b/>
          <w:color w:val="000000" w:themeColor="text1"/>
          <w:sz w:val="36"/>
          <w:szCs w:val="36"/>
        </w:rPr>
      </w:pPr>
    </w:p>
    <w:p w:rsidR="006D4FC8" w:rsidRPr="00BD5573" w:rsidRDefault="00E432E6"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rFonts w:asciiTheme="majorHAnsi" w:hAnsiTheme="majorHAnsi"/>
          <w:b/>
          <w:color w:val="000000" w:themeColor="text1"/>
          <w:sz w:val="36"/>
          <w:szCs w:val="36"/>
        </w:rPr>
        <w:pict>
          <v:shape id="_x0000_i1104" type="#_x0000_t75" style="width:453.1pt;height:228.4pt">
            <v:imagedata r:id="rId112" o:title="Internal-Searching(All modules)"/>
          </v:shape>
        </w:pict>
      </w:r>
    </w:p>
    <w:p w:rsidR="006D4FC8" w:rsidRPr="00BD5573" w:rsidRDefault="006D4FC8" w:rsidP="002042CA">
      <w:pPr>
        <w:jc w:val="center"/>
      </w:pPr>
      <w:bookmarkStart w:id="407" w:name="_Toc317767079"/>
      <w:r w:rsidRPr="00BD5573">
        <w:t xml:space="preserve">Figure </w:t>
      </w:r>
      <w:fldSimple w:instr=" SEQ Figure \* ARABIC ">
        <w:r w:rsidR="00D55057">
          <w:rPr>
            <w:noProof/>
          </w:rPr>
          <w:t>20</w:t>
        </w:r>
      </w:fldSimple>
      <w:r w:rsidRPr="00BD5573">
        <w:t>: Search for catalogue (Basic/Detail/Advance)</w:t>
      </w:r>
      <w:bookmarkEnd w:id="407"/>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105" type="#_x0000_t75" style="width:362.5pt;height:290.5pt">
            <v:imagedata r:id="rId113" o:title="sequence_diagram_dieptn"/>
          </v:shape>
        </w:pict>
      </w:r>
    </w:p>
    <w:p w:rsidR="006D4FC8" w:rsidRPr="00BD5573" w:rsidRDefault="006D4FC8" w:rsidP="002042CA">
      <w:pPr>
        <w:jc w:val="center"/>
      </w:pPr>
      <w:bookmarkStart w:id="408" w:name="_Toc317767080"/>
      <w:r w:rsidRPr="00BD5573">
        <w:t xml:space="preserve">Figure </w:t>
      </w:r>
      <w:fldSimple w:instr=" SEQ Figure \* ARABIC ">
        <w:r w:rsidR="00D55057">
          <w:rPr>
            <w:noProof/>
          </w:rPr>
          <w:t>21</w:t>
        </w:r>
      </w:fldSimple>
      <w:r w:rsidRPr="00BD5573">
        <w:t>: Expand Rental Time of a copy</w:t>
      </w:r>
      <w:bookmarkEnd w:id="408"/>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106" type="#_x0000_t75" style="width:450.6pt;height:230.9pt">
            <v:imagedata r:id="rId114" o:title="sequence_diagram_dieptn_confirmregistered"/>
          </v:shape>
        </w:pict>
      </w:r>
    </w:p>
    <w:p w:rsidR="006D4FC8" w:rsidRPr="00BD5573" w:rsidRDefault="006D4FC8" w:rsidP="002042CA">
      <w:pPr>
        <w:jc w:val="center"/>
      </w:pPr>
      <w:bookmarkStart w:id="409" w:name="_Toc317767081"/>
      <w:r w:rsidRPr="00BD5573">
        <w:t xml:space="preserve">Figure </w:t>
      </w:r>
      <w:fldSimple w:instr=" SEQ Figure \* ARABIC ">
        <w:r w:rsidR="00D55057">
          <w:rPr>
            <w:noProof/>
          </w:rPr>
          <w:t>22</w:t>
        </w:r>
      </w:fldSimple>
      <w:r w:rsidRPr="00BD5573">
        <w:t>: Confirm the registered order of copies</w:t>
      </w:r>
      <w:bookmarkEnd w:id="409"/>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107" type="#_x0000_t75" style="width:387.3pt;height:260.7pt">
            <v:imagedata r:id="rId115" o:title="sequence_diagram_dieptn_registerbook"/>
          </v:shape>
        </w:pict>
      </w:r>
    </w:p>
    <w:p w:rsidR="006D4FC8" w:rsidRPr="00BD5573" w:rsidRDefault="006D4FC8" w:rsidP="002042CA">
      <w:pPr>
        <w:jc w:val="center"/>
      </w:pPr>
      <w:bookmarkStart w:id="410" w:name="_Toc317767082"/>
      <w:r w:rsidRPr="00BD5573">
        <w:t xml:space="preserve">Figure </w:t>
      </w:r>
      <w:fldSimple w:instr=" SEQ Figure \* ARABIC ">
        <w:r w:rsidR="00D55057">
          <w:rPr>
            <w:noProof/>
          </w:rPr>
          <w:t>23</w:t>
        </w:r>
      </w:fldSimple>
      <w:r w:rsidRPr="00BD5573">
        <w:t>: Register a copy of catalogue</w:t>
      </w:r>
      <w:bookmarkEnd w:id="410"/>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108" type="#_x0000_t75" style="width:451.85pt;height:255.7pt">
            <v:imagedata r:id="rId116" o:title="sequence_diagram_dieptn_rentbook"/>
          </v:shape>
        </w:pict>
      </w:r>
    </w:p>
    <w:p w:rsidR="006D4FC8" w:rsidRPr="00BD5573" w:rsidRDefault="006D4FC8" w:rsidP="002042CA">
      <w:pPr>
        <w:jc w:val="center"/>
      </w:pPr>
      <w:bookmarkStart w:id="411" w:name="_Toc317767083"/>
      <w:r w:rsidRPr="00BD5573">
        <w:t xml:space="preserve">Figure </w:t>
      </w:r>
      <w:fldSimple w:instr=" SEQ Figure \* ARABIC ">
        <w:r w:rsidR="00D55057">
          <w:rPr>
            <w:noProof/>
          </w:rPr>
          <w:t>24</w:t>
        </w:r>
      </w:fldSimple>
      <w:r w:rsidRPr="00BD5573">
        <w:t>: Rent a copy of book</w:t>
      </w:r>
      <w:bookmarkEnd w:id="411"/>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109" type="#_x0000_t75" style="width:451.85pt;height:253.25pt">
            <v:imagedata r:id="rId117" o:title="sequence_diagram_dieptn_returnbook"/>
          </v:shape>
        </w:pict>
      </w:r>
    </w:p>
    <w:p w:rsidR="006D4FC8" w:rsidRPr="00BD5573" w:rsidRDefault="006D4FC8" w:rsidP="002042CA">
      <w:pPr>
        <w:jc w:val="center"/>
      </w:pPr>
      <w:bookmarkStart w:id="412" w:name="_Toc317767084"/>
      <w:r w:rsidRPr="00BD5573">
        <w:t xml:space="preserve">Figure </w:t>
      </w:r>
      <w:fldSimple w:instr=" SEQ Figure \* ARABIC ">
        <w:r w:rsidR="00D55057">
          <w:rPr>
            <w:noProof/>
          </w:rPr>
          <w:t>25</w:t>
        </w:r>
      </w:fldSimple>
      <w:r w:rsidRPr="00BD5573">
        <w:t>: Return a copy of book</w:t>
      </w:r>
      <w:bookmarkEnd w:id="412"/>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110" type="#_x0000_t75" style="width:451.85pt;height:253.25pt">
            <v:imagedata r:id="rId118" o:title="sequence_diagram_dieptn_takeregistered"/>
          </v:shape>
        </w:pict>
      </w:r>
    </w:p>
    <w:p w:rsidR="006D4FC8" w:rsidRPr="00BD5573" w:rsidRDefault="006D4FC8" w:rsidP="002042CA">
      <w:pPr>
        <w:jc w:val="center"/>
      </w:pPr>
      <w:bookmarkStart w:id="413" w:name="_Toc317767085"/>
      <w:r w:rsidRPr="00BD5573">
        <w:t xml:space="preserve">Figure </w:t>
      </w:r>
      <w:fldSimple w:instr=" SEQ Figure \* ARABIC ">
        <w:r w:rsidR="00D55057">
          <w:rPr>
            <w:noProof/>
          </w:rPr>
          <w:t>26</w:t>
        </w:r>
      </w:fldSimple>
      <w:r w:rsidRPr="00BD5573">
        <w:t>: Take a registered copy of book</w:t>
      </w:r>
      <w:bookmarkEnd w:id="413"/>
    </w:p>
    <w:p w:rsidR="006D4FC8" w:rsidRPr="00BD5573" w:rsidRDefault="00E432E6" w:rsidP="002042CA">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111" type="#_x0000_t75" style="width:423.3pt;height:273.1pt">
            <v:imagedata r:id="rId119" o:title="sequence_diagram_dieptn_viewregister"/>
          </v:shape>
        </w:pict>
      </w:r>
    </w:p>
    <w:p w:rsidR="006D4FC8" w:rsidRPr="00BD5573" w:rsidRDefault="006D4FC8" w:rsidP="002042CA">
      <w:pPr>
        <w:jc w:val="center"/>
      </w:pPr>
      <w:bookmarkStart w:id="414" w:name="_Toc317767086"/>
      <w:r w:rsidRPr="00BD5573">
        <w:t xml:space="preserve">Figure </w:t>
      </w:r>
      <w:fldSimple w:instr=" SEQ Figure \* ARABIC ">
        <w:r w:rsidR="00D55057">
          <w:rPr>
            <w:noProof/>
          </w:rPr>
          <w:t>27</w:t>
        </w:r>
      </w:fldSimple>
      <w:r w:rsidRPr="00BD5573">
        <w:t>: View a registered Information</w:t>
      </w:r>
      <w:bookmarkEnd w:id="414"/>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112" type="#_x0000_t75" style="width:345.1pt;height:188.7pt">
            <v:imagedata r:id="rId120" o:title="author insert delete update"/>
          </v:shape>
        </w:pict>
      </w:r>
    </w:p>
    <w:p w:rsidR="006D4FC8" w:rsidRPr="00BD5573" w:rsidRDefault="006D4FC8" w:rsidP="002042CA">
      <w:pPr>
        <w:jc w:val="center"/>
      </w:pPr>
      <w:bookmarkStart w:id="415" w:name="_Toc317767087"/>
      <w:r w:rsidRPr="00BD5573">
        <w:t xml:space="preserve">Figure </w:t>
      </w:r>
      <w:fldSimple w:instr=" SEQ Figure \* ARABIC ">
        <w:r w:rsidR="00D55057">
          <w:rPr>
            <w:noProof/>
          </w:rPr>
          <w:t>28</w:t>
        </w:r>
      </w:fldSimple>
      <w:r w:rsidRPr="00BD5573">
        <w:t>: Insert/Delete/Update an author</w:t>
      </w:r>
      <w:bookmarkEnd w:id="415"/>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113" type="#_x0000_t75" style="width:345.1pt;height:188.7pt">
            <v:imagedata r:id="rId121" o:title="book insert delete update"/>
          </v:shape>
        </w:pict>
      </w:r>
    </w:p>
    <w:p w:rsidR="006D4FC8" w:rsidRPr="00BD5573" w:rsidRDefault="006D4FC8" w:rsidP="002042CA">
      <w:pPr>
        <w:jc w:val="center"/>
      </w:pPr>
      <w:bookmarkStart w:id="416" w:name="_Toc317767088"/>
      <w:r w:rsidRPr="00BD5573">
        <w:t xml:space="preserve">Figure </w:t>
      </w:r>
      <w:fldSimple w:instr=" SEQ Figure \* ARABIC ">
        <w:r w:rsidR="00D55057">
          <w:rPr>
            <w:noProof/>
          </w:rPr>
          <w:t>29</w:t>
        </w:r>
      </w:fldSimple>
      <w:r w:rsidRPr="00BD5573">
        <w:t>: Insert/Delete/Update a copy of book</w:t>
      </w:r>
      <w:bookmarkEnd w:id="416"/>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114" type="#_x0000_t75" style="width:345.1pt;height:188.7pt">
            <v:imagedata r:id="rId122" o:title="catalogue insert delete update"/>
          </v:shape>
        </w:pict>
      </w:r>
    </w:p>
    <w:p w:rsidR="006D4FC8" w:rsidRPr="00BD5573" w:rsidRDefault="006D4FC8" w:rsidP="002042CA">
      <w:pPr>
        <w:jc w:val="center"/>
      </w:pPr>
      <w:bookmarkStart w:id="417" w:name="_Toc317767089"/>
      <w:r w:rsidRPr="00BD5573">
        <w:t xml:space="preserve">Figure </w:t>
      </w:r>
      <w:fldSimple w:instr=" SEQ Figure \* ARABIC ">
        <w:r w:rsidR="00D55057">
          <w:rPr>
            <w:noProof/>
          </w:rPr>
          <w:t>30</w:t>
        </w:r>
      </w:fldSimple>
      <w:r w:rsidRPr="00BD5573">
        <w:t>: Insert/Delete/Update a catalogue</w:t>
      </w:r>
      <w:bookmarkEnd w:id="417"/>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115" type="#_x0000_t75" style="width:345.1pt;height:188.7pt">
            <v:imagedata r:id="rId123" o:title="category insert delete update"/>
          </v:shape>
        </w:pict>
      </w:r>
    </w:p>
    <w:p w:rsidR="006D4FC8" w:rsidRPr="00BD5573" w:rsidRDefault="006D4FC8" w:rsidP="002042CA">
      <w:pPr>
        <w:jc w:val="center"/>
      </w:pPr>
      <w:bookmarkStart w:id="418" w:name="_Toc317767090"/>
      <w:r w:rsidRPr="00BD5573">
        <w:t xml:space="preserve">Figure </w:t>
      </w:r>
      <w:fldSimple w:instr=" SEQ Figure \* ARABIC ">
        <w:r w:rsidR="00D55057">
          <w:rPr>
            <w:noProof/>
          </w:rPr>
          <w:t>31</w:t>
        </w:r>
      </w:fldSimple>
      <w:r w:rsidRPr="00BD5573">
        <w:t>: Insert/Delete/Update a category</w:t>
      </w:r>
      <w:bookmarkEnd w:id="418"/>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116" type="#_x0000_t75" style="width:345.1pt;height:188.7pt">
            <v:imagedata r:id="rId124" o:title="publisher insert delete update"/>
          </v:shape>
        </w:pict>
      </w:r>
    </w:p>
    <w:p w:rsidR="006D4FC8" w:rsidRPr="00BD5573" w:rsidRDefault="006D4FC8" w:rsidP="002042CA">
      <w:pPr>
        <w:jc w:val="center"/>
      </w:pPr>
      <w:bookmarkStart w:id="419" w:name="_Toc317767091"/>
      <w:r w:rsidRPr="00BD5573">
        <w:t xml:space="preserve">Figure </w:t>
      </w:r>
      <w:fldSimple w:instr=" SEQ Figure \* ARABIC ">
        <w:r w:rsidR="00D55057">
          <w:rPr>
            <w:noProof/>
          </w:rPr>
          <w:t>32</w:t>
        </w:r>
      </w:fldSimple>
      <w:r w:rsidRPr="00BD5573">
        <w:t>: Insert/Delete/Update a publisher</w:t>
      </w:r>
      <w:bookmarkEnd w:id="419"/>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117" type="#_x0000_t75" style="width:345.1pt;height:166.35pt">
            <v:imagedata r:id="rId125" o:title="author view"/>
          </v:shape>
        </w:pict>
      </w:r>
    </w:p>
    <w:p w:rsidR="006D4FC8" w:rsidRPr="00BD5573" w:rsidRDefault="006D4FC8" w:rsidP="002042CA">
      <w:pPr>
        <w:jc w:val="center"/>
      </w:pPr>
      <w:bookmarkStart w:id="420" w:name="_Toc317767092"/>
      <w:r w:rsidRPr="00BD5573">
        <w:t xml:space="preserve">Figure </w:t>
      </w:r>
      <w:fldSimple w:instr=" SEQ Figure \* ARABIC ">
        <w:r w:rsidR="00D55057">
          <w:rPr>
            <w:noProof/>
          </w:rPr>
          <w:t>33</w:t>
        </w:r>
      </w:fldSimple>
      <w:r w:rsidRPr="00BD5573">
        <w:t>: View Author Information</w:t>
      </w:r>
      <w:bookmarkEnd w:id="420"/>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118" type="#_x0000_t75" style="width:345.1pt;height:166.35pt">
            <v:imagedata r:id="rId126" o:title="book view"/>
          </v:shape>
        </w:pict>
      </w:r>
    </w:p>
    <w:p w:rsidR="006D4FC8" w:rsidRPr="00BD5573" w:rsidRDefault="006D4FC8" w:rsidP="002042CA">
      <w:pPr>
        <w:jc w:val="center"/>
      </w:pPr>
      <w:bookmarkStart w:id="421" w:name="_Toc317767093"/>
      <w:r w:rsidRPr="00BD5573">
        <w:t xml:space="preserve">Figure </w:t>
      </w:r>
      <w:fldSimple w:instr=" SEQ Figure \* ARABIC ">
        <w:r w:rsidR="00D55057">
          <w:rPr>
            <w:noProof/>
          </w:rPr>
          <w:t>34</w:t>
        </w:r>
      </w:fldSimple>
      <w:r w:rsidRPr="00BD5573">
        <w:t>: View copy of book Information</w:t>
      </w:r>
      <w:bookmarkEnd w:id="421"/>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119" type="#_x0000_t75" style="width:345.1pt;height:166.35pt">
            <v:imagedata r:id="rId127" o:title="catalogue view"/>
          </v:shape>
        </w:pict>
      </w:r>
    </w:p>
    <w:p w:rsidR="006D4FC8" w:rsidRPr="00BD5573" w:rsidRDefault="006D4FC8" w:rsidP="002042CA">
      <w:pPr>
        <w:jc w:val="center"/>
      </w:pPr>
      <w:bookmarkStart w:id="422" w:name="_Toc317767094"/>
      <w:r w:rsidRPr="00BD5573">
        <w:t xml:space="preserve">Figure </w:t>
      </w:r>
      <w:fldSimple w:instr=" SEQ Figure \* ARABIC ">
        <w:r w:rsidR="00D55057">
          <w:rPr>
            <w:noProof/>
          </w:rPr>
          <w:t>35</w:t>
        </w:r>
      </w:fldSimple>
      <w:r w:rsidRPr="00BD5573">
        <w:t>: View Catalogue Information</w:t>
      </w:r>
      <w:bookmarkEnd w:id="422"/>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pict>
          <v:shape id="_x0000_i1120" type="#_x0000_t75" style="width:345.1pt;height:166.35pt">
            <v:imagedata r:id="rId128" o:title="category view"/>
          </v:shape>
        </w:pict>
      </w:r>
    </w:p>
    <w:p w:rsidR="006D4FC8" w:rsidRPr="00BD5573" w:rsidRDefault="006D4FC8" w:rsidP="002042CA">
      <w:pPr>
        <w:jc w:val="center"/>
      </w:pPr>
      <w:bookmarkStart w:id="423" w:name="_Toc317767095"/>
      <w:r w:rsidRPr="00BD5573">
        <w:t xml:space="preserve">Figure </w:t>
      </w:r>
      <w:fldSimple w:instr=" SEQ Figure \* ARABIC ">
        <w:r w:rsidR="00D55057">
          <w:rPr>
            <w:noProof/>
          </w:rPr>
          <w:t>36</w:t>
        </w:r>
      </w:fldSimple>
      <w:r w:rsidRPr="00BD5573">
        <w:t>: View Category Information</w:t>
      </w:r>
      <w:bookmarkEnd w:id="423"/>
    </w:p>
    <w:p w:rsidR="006D4FC8" w:rsidRPr="00BD5573" w:rsidRDefault="00E432E6" w:rsidP="006D4FC8">
      <w:pPr>
        <w:keepNext/>
        <w:jc w:val="center"/>
        <w:rPr>
          <w:rFonts w:asciiTheme="majorHAnsi" w:hAnsiTheme="majorHAnsi"/>
          <w:color w:val="000000" w:themeColor="text1"/>
          <w:sz w:val="36"/>
          <w:szCs w:val="36"/>
        </w:rPr>
      </w:pPr>
      <w:r>
        <w:rPr>
          <w:rFonts w:asciiTheme="majorHAnsi" w:hAnsiTheme="majorHAnsi"/>
          <w:color w:val="000000" w:themeColor="text1"/>
          <w:sz w:val="36"/>
          <w:szCs w:val="36"/>
        </w:rPr>
        <w:lastRenderedPageBreak/>
        <w:pict>
          <v:shape id="_x0000_i1121" type="#_x0000_t75" style="width:345.1pt;height:166.35pt">
            <v:imagedata r:id="rId129" o:title="publisher view"/>
          </v:shape>
        </w:pict>
      </w:r>
    </w:p>
    <w:p w:rsidR="006D4FC8" w:rsidRPr="00BD5573" w:rsidRDefault="006D4FC8" w:rsidP="002042CA">
      <w:pPr>
        <w:jc w:val="center"/>
      </w:pPr>
      <w:bookmarkStart w:id="424" w:name="_Toc317767096"/>
      <w:r w:rsidRPr="00BD5573">
        <w:t xml:space="preserve">Figure </w:t>
      </w:r>
      <w:fldSimple w:instr=" SEQ Figure \* ARABIC ">
        <w:r w:rsidR="00D55057">
          <w:rPr>
            <w:noProof/>
          </w:rPr>
          <w:t>37</w:t>
        </w:r>
      </w:fldSimple>
      <w:r w:rsidRPr="00BD5573">
        <w:t>: View Publisher Information</w:t>
      </w:r>
      <w:bookmarkEnd w:id="424"/>
    </w:p>
    <w:p w:rsidR="006D4FC8" w:rsidRPr="00BD5573" w:rsidRDefault="006D4FC8" w:rsidP="006D4FC8">
      <w:pPr>
        <w:rPr>
          <w:rFonts w:asciiTheme="majorHAnsi" w:hAnsiTheme="majorHAnsi"/>
          <w:color w:val="000000" w:themeColor="text1"/>
          <w:sz w:val="36"/>
          <w:szCs w:val="36"/>
        </w:rPr>
      </w:pPr>
    </w:p>
    <w:p w:rsidR="006D4FC8" w:rsidRPr="00BD5573" w:rsidRDefault="006D4FC8" w:rsidP="002042CA">
      <w:pPr>
        <w:pStyle w:val="Heading2"/>
        <w:rPr>
          <w:iCs/>
        </w:rPr>
      </w:pPr>
      <w:bookmarkStart w:id="425" w:name="_Toc322381829"/>
      <w:bookmarkStart w:id="426" w:name="_Toc322382014"/>
      <w:bookmarkStart w:id="427" w:name="_Toc322382208"/>
      <w:bookmarkStart w:id="428" w:name="_Toc322382351"/>
      <w:bookmarkStart w:id="429" w:name="_Toc322382691"/>
      <w:bookmarkStart w:id="430" w:name="_Toc322579311"/>
      <w:r w:rsidRPr="00BD5573">
        <w:t>User Interface Design</w:t>
      </w:r>
      <w:bookmarkEnd w:id="425"/>
      <w:bookmarkEnd w:id="426"/>
      <w:bookmarkEnd w:id="427"/>
      <w:bookmarkEnd w:id="428"/>
      <w:bookmarkEnd w:id="429"/>
      <w:bookmarkEnd w:id="430"/>
    </w:p>
    <w:p w:rsidR="006D4FC8" w:rsidRPr="00BD5573" w:rsidRDefault="006D4FC8" w:rsidP="00B84A90">
      <w:pPr>
        <w:pStyle w:val="Heading3"/>
      </w:pPr>
      <w:bookmarkStart w:id="431" w:name="_Toc322381830"/>
      <w:bookmarkStart w:id="432" w:name="_Toc322382015"/>
      <w:bookmarkStart w:id="433" w:name="_Toc322382692"/>
      <w:bookmarkStart w:id="434" w:name="_Toc322579312"/>
      <w:r w:rsidRPr="00BD5573">
        <w:t>Description of the User Interface</w:t>
      </w:r>
      <w:bookmarkEnd w:id="431"/>
      <w:bookmarkEnd w:id="432"/>
      <w:bookmarkEnd w:id="433"/>
      <w:bookmarkEnd w:id="434"/>
    </w:p>
    <w:p w:rsidR="006D4FC8" w:rsidRPr="00BD5573" w:rsidRDefault="006D4FC8" w:rsidP="002042CA">
      <w:pPr>
        <w:pStyle w:val="Heading4"/>
      </w:pPr>
      <w:r w:rsidRPr="00BD5573">
        <w:t>Screen Images</w:t>
      </w:r>
    </w:p>
    <w:p w:rsidR="006D4FC8" w:rsidRPr="00BD5573" w:rsidRDefault="00B05AD9"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noProof/>
        </w:rPr>
        <w:drawing>
          <wp:inline distT="0" distB="0" distL="0" distR="0" wp14:anchorId="39B20684" wp14:editId="7DB0CA52">
            <wp:extent cx="3810000"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810000" cy="2362200"/>
                    </a:xfrm>
                    <a:prstGeom prst="rect">
                      <a:avLst/>
                    </a:prstGeom>
                  </pic:spPr>
                </pic:pic>
              </a:graphicData>
            </a:graphic>
          </wp:inline>
        </w:drawing>
      </w:r>
    </w:p>
    <w:p w:rsidR="006D4FC8" w:rsidRPr="00BD5573" w:rsidRDefault="006D4FC8" w:rsidP="002042CA">
      <w:pPr>
        <w:jc w:val="center"/>
      </w:pPr>
      <w:bookmarkStart w:id="435" w:name="_Toc317767097"/>
      <w:r w:rsidRPr="00BD5573">
        <w:t xml:space="preserve">Figure </w:t>
      </w:r>
      <w:fldSimple w:instr=" SEQ Figure \* ARABIC ">
        <w:r w:rsidR="00D55057">
          <w:rPr>
            <w:noProof/>
          </w:rPr>
          <w:t>38</w:t>
        </w:r>
      </w:fldSimple>
      <w:r w:rsidRPr="00BD5573">
        <w:t>: Login Screen</w:t>
      </w:r>
      <w:bookmarkEnd w:id="435"/>
    </w:p>
    <w:p w:rsidR="006D4FC8" w:rsidRPr="00BD5573" w:rsidRDefault="006D4FC8" w:rsidP="006D4FC8">
      <w:pPr>
        <w:autoSpaceDE w:val="0"/>
        <w:autoSpaceDN w:val="0"/>
        <w:adjustRightInd w:val="0"/>
        <w:spacing w:after="0" w:line="240" w:lineRule="auto"/>
        <w:jc w:val="center"/>
        <w:rPr>
          <w:rFonts w:asciiTheme="majorHAnsi" w:hAnsiTheme="majorHAnsi"/>
          <w:color w:val="000000" w:themeColor="text1"/>
          <w:sz w:val="36"/>
          <w:szCs w:val="36"/>
        </w:rPr>
      </w:pPr>
    </w:p>
    <w:p w:rsidR="006D4FC8" w:rsidRPr="00BD5573" w:rsidRDefault="00B05AD9"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noProof/>
        </w:rPr>
        <w:lastRenderedPageBreak/>
        <w:drawing>
          <wp:inline distT="0" distB="0" distL="0" distR="0" wp14:anchorId="024E99DD" wp14:editId="1C716052">
            <wp:extent cx="5612130" cy="3637280"/>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3637280"/>
                    </a:xfrm>
                    <a:prstGeom prst="rect">
                      <a:avLst/>
                    </a:prstGeom>
                  </pic:spPr>
                </pic:pic>
              </a:graphicData>
            </a:graphic>
          </wp:inline>
        </w:drawing>
      </w:r>
    </w:p>
    <w:p w:rsidR="006D4FC8" w:rsidRPr="00BD5573" w:rsidRDefault="006D4FC8" w:rsidP="002042CA">
      <w:pPr>
        <w:jc w:val="center"/>
      </w:pPr>
      <w:bookmarkStart w:id="436" w:name="_Toc317767098"/>
      <w:r w:rsidRPr="00BD5573">
        <w:t xml:space="preserve">Figure </w:t>
      </w:r>
      <w:fldSimple w:instr=" SEQ Figure \* ARABIC ">
        <w:r w:rsidR="00D55057">
          <w:rPr>
            <w:noProof/>
          </w:rPr>
          <w:t>39</w:t>
        </w:r>
      </w:fldSimple>
      <w:r w:rsidRPr="00BD5573">
        <w:t>: Main Menu</w:t>
      </w:r>
      <w:bookmarkEnd w:id="436"/>
    </w:p>
    <w:p w:rsidR="006D4FC8" w:rsidRPr="00BD5573" w:rsidRDefault="006D4FC8" w:rsidP="006D4FC8">
      <w:pPr>
        <w:autoSpaceDE w:val="0"/>
        <w:autoSpaceDN w:val="0"/>
        <w:adjustRightInd w:val="0"/>
        <w:spacing w:after="0" w:line="240" w:lineRule="auto"/>
        <w:jc w:val="center"/>
        <w:rPr>
          <w:rFonts w:asciiTheme="majorHAnsi" w:hAnsiTheme="majorHAnsi"/>
          <w:color w:val="000000" w:themeColor="text1"/>
          <w:sz w:val="36"/>
          <w:szCs w:val="36"/>
        </w:rPr>
      </w:pPr>
    </w:p>
    <w:p w:rsidR="006D4FC8" w:rsidRPr="00BD5573" w:rsidRDefault="00B05AD9"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noProof/>
        </w:rPr>
        <w:drawing>
          <wp:inline distT="0" distB="0" distL="0" distR="0" wp14:anchorId="4488E3A3" wp14:editId="5291B762">
            <wp:extent cx="5043985" cy="3152633"/>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46593" cy="3154263"/>
                    </a:xfrm>
                    <a:prstGeom prst="rect">
                      <a:avLst/>
                    </a:prstGeom>
                  </pic:spPr>
                </pic:pic>
              </a:graphicData>
            </a:graphic>
          </wp:inline>
        </w:drawing>
      </w:r>
    </w:p>
    <w:p w:rsidR="006D4FC8" w:rsidRPr="00BD5573" w:rsidRDefault="006D4FC8" w:rsidP="002042CA">
      <w:pPr>
        <w:jc w:val="center"/>
      </w:pPr>
      <w:bookmarkStart w:id="437" w:name="_Toc317767099"/>
      <w:r w:rsidRPr="00BD5573">
        <w:t xml:space="preserve">Figure </w:t>
      </w:r>
      <w:fldSimple w:instr=" SEQ Figure \* ARABIC ">
        <w:r w:rsidR="00D55057">
          <w:rPr>
            <w:noProof/>
          </w:rPr>
          <w:t>40</w:t>
        </w:r>
      </w:fldSimple>
      <w:r w:rsidRPr="00BD5573">
        <w:t>: Book Management</w:t>
      </w:r>
      <w:bookmarkEnd w:id="437"/>
    </w:p>
    <w:p w:rsidR="006D4FC8" w:rsidRPr="00BD5573" w:rsidRDefault="006D4FC8" w:rsidP="006D4FC8">
      <w:pPr>
        <w:autoSpaceDE w:val="0"/>
        <w:autoSpaceDN w:val="0"/>
        <w:adjustRightInd w:val="0"/>
        <w:spacing w:after="0" w:line="240" w:lineRule="auto"/>
        <w:jc w:val="center"/>
        <w:rPr>
          <w:rFonts w:asciiTheme="majorHAnsi" w:hAnsiTheme="majorHAnsi"/>
          <w:color w:val="000000" w:themeColor="text1"/>
          <w:sz w:val="36"/>
          <w:szCs w:val="36"/>
        </w:rPr>
      </w:pPr>
    </w:p>
    <w:p w:rsidR="006D4FC8" w:rsidRPr="00BD5573" w:rsidRDefault="00B05AD9"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noProof/>
        </w:rPr>
        <w:lastRenderedPageBreak/>
        <w:drawing>
          <wp:inline distT="0" distB="0" distL="0" distR="0" wp14:anchorId="3B351C45" wp14:editId="7F8A4B98">
            <wp:extent cx="5268036" cy="3290883"/>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0760" cy="3292584"/>
                    </a:xfrm>
                    <a:prstGeom prst="rect">
                      <a:avLst/>
                    </a:prstGeom>
                  </pic:spPr>
                </pic:pic>
              </a:graphicData>
            </a:graphic>
          </wp:inline>
        </w:drawing>
      </w:r>
    </w:p>
    <w:p w:rsidR="006D4FC8" w:rsidRPr="00BD5573" w:rsidRDefault="006D4FC8" w:rsidP="002042CA">
      <w:pPr>
        <w:jc w:val="center"/>
      </w:pPr>
      <w:bookmarkStart w:id="438" w:name="_Toc317767100"/>
      <w:r w:rsidRPr="00BD5573">
        <w:t xml:space="preserve">Figure </w:t>
      </w:r>
      <w:fldSimple w:instr=" SEQ Figure \* ARABIC ">
        <w:r w:rsidR="00D55057">
          <w:rPr>
            <w:noProof/>
          </w:rPr>
          <w:t>41</w:t>
        </w:r>
      </w:fldSimple>
      <w:r w:rsidRPr="00BD5573">
        <w:t>: User Management</w:t>
      </w:r>
      <w:bookmarkEnd w:id="438"/>
    </w:p>
    <w:p w:rsidR="006D4FC8" w:rsidRPr="00BD5573" w:rsidRDefault="006D4FC8" w:rsidP="006D4FC8">
      <w:pPr>
        <w:autoSpaceDE w:val="0"/>
        <w:autoSpaceDN w:val="0"/>
        <w:adjustRightInd w:val="0"/>
        <w:spacing w:after="0" w:line="240" w:lineRule="auto"/>
        <w:jc w:val="center"/>
        <w:rPr>
          <w:rFonts w:asciiTheme="majorHAnsi" w:hAnsiTheme="majorHAnsi"/>
          <w:color w:val="000000" w:themeColor="text1"/>
          <w:sz w:val="36"/>
          <w:szCs w:val="36"/>
        </w:rPr>
      </w:pPr>
    </w:p>
    <w:p w:rsidR="006D4FC8" w:rsidRPr="00BD5573" w:rsidRDefault="00B05AD9"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noProof/>
        </w:rPr>
        <w:drawing>
          <wp:inline distT="0" distB="0" distL="0" distR="0" wp14:anchorId="7782FFD3" wp14:editId="779D3A5C">
            <wp:extent cx="5008728" cy="324620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11317" cy="3247886"/>
                    </a:xfrm>
                    <a:prstGeom prst="rect">
                      <a:avLst/>
                    </a:prstGeom>
                  </pic:spPr>
                </pic:pic>
              </a:graphicData>
            </a:graphic>
          </wp:inline>
        </w:drawing>
      </w:r>
    </w:p>
    <w:p w:rsidR="006D4FC8" w:rsidRPr="00BD5573" w:rsidRDefault="006D4FC8" w:rsidP="002042CA">
      <w:pPr>
        <w:jc w:val="center"/>
      </w:pPr>
      <w:bookmarkStart w:id="439" w:name="_Toc317767101"/>
      <w:r w:rsidRPr="00BD5573">
        <w:t xml:space="preserve">Figure </w:t>
      </w:r>
      <w:fldSimple w:instr=" SEQ Figure \* ARABIC ">
        <w:r w:rsidR="00D55057">
          <w:rPr>
            <w:noProof/>
          </w:rPr>
          <w:t>42</w:t>
        </w:r>
      </w:fldSimple>
      <w:r w:rsidRPr="00BD5573">
        <w:t>: Book Rental Management</w:t>
      </w:r>
      <w:bookmarkEnd w:id="439"/>
    </w:p>
    <w:p w:rsidR="006D4FC8" w:rsidRPr="00BD5573" w:rsidRDefault="006D4FC8" w:rsidP="006D4FC8">
      <w:pPr>
        <w:autoSpaceDE w:val="0"/>
        <w:autoSpaceDN w:val="0"/>
        <w:adjustRightInd w:val="0"/>
        <w:spacing w:after="0" w:line="240" w:lineRule="auto"/>
        <w:jc w:val="center"/>
        <w:rPr>
          <w:rFonts w:asciiTheme="majorHAnsi" w:hAnsiTheme="majorHAnsi"/>
          <w:color w:val="000000" w:themeColor="text1"/>
          <w:sz w:val="36"/>
          <w:szCs w:val="36"/>
        </w:rPr>
      </w:pPr>
    </w:p>
    <w:p w:rsidR="006D4FC8" w:rsidRPr="00BD5573" w:rsidRDefault="00B05AD9"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noProof/>
        </w:rPr>
        <w:lastRenderedPageBreak/>
        <w:drawing>
          <wp:inline distT="0" distB="0" distL="0" distR="0" wp14:anchorId="65D4CD3C" wp14:editId="2FD273B4">
            <wp:extent cx="5090614" cy="32992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93246" cy="3300985"/>
                    </a:xfrm>
                    <a:prstGeom prst="rect">
                      <a:avLst/>
                    </a:prstGeom>
                  </pic:spPr>
                </pic:pic>
              </a:graphicData>
            </a:graphic>
          </wp:inline>
        </w:drawing>
      </w:r>
    </w:p>
    <w:p w:rsidR="006D4FC8" w:rsidRPr="00BD5573" w:rsidRDefault="006D4FC8" w:rsidP="002042CA">
      <w:pPr>
        <w:jc w:val="center"/>
      </w:pPr>
      <w:bookmarkStart w:id="440" w:name="_Toc317767102"/>
      <w:r w:rsidRPr="00BD5573">
        <w:t xml:space="preserve">Figure </w:t>
      </w:r>
      <w:fldSimple w:instr=" SEQ Figure \* ARABIC ">
        <w:r w:rsidR="00D55057">
          <w:rPr>
            <w:noProof/>
          </w:rPr>
          <w:t>43</w:t>
        </w:r>
      </w:fldSimple>
      <w:r w:rsidRPr="00BD5573">
        <w:t>: Request Management</w:t>
      </w:r>
      <w:bookmarkEnd w:id="440"/>
    </w:p>
    <w:p w:rsidR="006D4FC8" w:rsidRPr="00BD5573" w:rsidRDefault="006D4FC8" w:rsidP="00B05AD9">
      <w:pPr>
        <w:pStyle w:val="Heading4"/>
      </w:pPr>
      <w:r w:rsidRPr="00BD5573">
        <w:t>Objects and Actions</w:t>
      </w:r>
    </w:p>
    <w:p w:rsidR="00FC3FAF"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B05AD9">
        <w:rPr>
          <w:rFonts w:asciiTheme="majorHAnsi" w:hAnsiTheme="majorHAnsi"/>
          <w:color w:val="000000" w:themeColor="text1"/>
          <w:szCs w:val="24"/>
        </w:rPr>
        <w:t>Refer SRS</w:t>
      </w:r>
    </w:p>
    <w:p w:rsidR="00FC3FAF" w:rsidRDefault="00FC3FAF">
      <w:pPr>
        <w:rPr>
          <w:rFonts w:asciiTheme="majorHAnsi" w:hAnsiTheme="majorHAnsi"/>
          <w:color w:val="000000" w:themeColor="text1"/>
          <w:szCs w:val="24"/>
        </w:rPr>
      </w:pPr>
      <w:r>
        <w:rPr>
          <w:rFonts w:asciiTheme="majorHAnsi" w:hAnsiTheme="majorHAnsi"/>
          <w:color w:val="000000" w:themeColor="text1"/>
          <w:szCs w:val="24"/>
        </w:rPr>
        <w:br w:type="page"/>
      </w:r>
    </w:p>
    <w:p w:rsidR="006D4FC8" w:rsidRPr="00BD5573" w:rsidRDefault="006D4FC8" w:rsidP="00B05AD9">
      <w:pPr>
        <w:pStyle w:val="Heading2"/>
      </w:pPr>
      <w:bookmarkStart w:id="441" w:name="_Toc322381831"/>
      <w:bookmarkStart w:id="442" w:name="_Toc322382016"/>
      <w:bookmarkStart w:id="443" w:name="_Toc322382209"/>
      <w:bookmarkStart w:id="444" w:name="_Toc322382352"/>
      <w:bookmarkStart w:id="445" w:name="_Toc322382693"/>
      <w:bookmarkStart w:id="446" w:name="_Toc322579313"/>
      <w:r w:rsidRPr="00BD5573">
        <w:lastRenderedPageBreak/>
        <w:t>Database Design or Data Structures</w:t>
      </w:r>
      <w:bookmarkEnd w:id="441"/>
      <w:bookmarkEnd w:id="442"/>
      <w:bookmarkEnd w:id="443"/>
      <w:bookmarkEnd w:id="444"/>
      <w:bookmarkEnd w:id="445"/>
      <w:bookmarkEnd w:id="446"/>
    </w:p>
    <w:p w:rsidR="006D4FC8" w:rsidRPr="00BD5573" w:rsidRDefault="00044911" w:rsidP="006D4FC8">
      <w:pPr>
        <w:keepNext/>
        <w:autoSpaceDE w:val="0"/>
        <w:autoSpaceDN w:val="0"/>
        <w:adjustRightInd w:val="0"/>
        <w:spacing w:after="0" w:line="240" w:lineRule="auto"/>
        <w:jc w:val="center"/>
        <w:rPr>
          <w:rFonts w:asciiTheme="majorHAnsi" w:hAnsiTheme="majorHAnsi"/>
          <w:color w:val="000000" w:themeColor="text1"/>
          <w:sz w:val="36"/>
          <w:szCs w:val="36"/>
        </w:rPr>
      </w:pPr>
      <w:r>
        <w:rPr>
          <w:noProof/>
        </w:rPr>
        <w:drawing>
          <wp:inline distT="0" distB="0" distL="0" distR="0" wp14:anchorId="6E279355" wp14:editId="6E5B6EA2">
            <wp:extent cx="5220335" cy="45127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20335" cy="4512713"/>
                    </a:xfrm>
                    <a:prstGeom prst="rect">
                      <a:avLst/>
                    </a:prstGeom>
                  </pic:spPr>
                </pic:pic>
              </a:graphicData>
            </a:graphic>
          </wp:inline>
        </w:drawing>
      </w:r>
    </w:p>
    <w:p w:rsidR="006D4FC8" w:rsidRDefault="006D4FC8" w:rsidP="001D7CAE">
      <w:pPr>
        <w:jc w:val="center"/>
      </w:pPr>
      <w:bookmarkStart w:id="447" w:name="_Toc317767103"/>
      <w:r w:rsidRPr="00BD5573">
        <w:t xml:space="preserve">Figure </w:t>
      </w:r>
      <w:fldSimple w:instr=" SEQ Figure \* ARABIC ">
        <w:r w:rsidR="00D55057">
          <w:rPr>
            <w:noProof/>
          </w:rPr>
          <w:t>44</w:t>
        </w:r>
      </w:fldSimple>
      <w:r w:rsidRPr="00BD5573">
        <w:t>: Database design</w:t>
      </w:r>
      <w:bookmarkEnd w:id="447"/>
    </w:p>
    <w:p w:rsidR="004C568F" w:rsidRPr="004C568F" w:rsidRDefault="004C568F" w:rsidP="001D7CAE">
      <w:pPr>
        <w:jc w:val="center"/>
        <w:rPr>
          <w:sz w:val="22"/>
        </w:rPr>
      </w:pPr>
    </w:p>
    <w:p w:rsidR="004C568F" w:rsidRPr="00BD5573" w:rsidRDefault="004C568F" w:rsidP="004C568F">
      <w:pPr>
        <w:pStyle w:val="Heading3"/>
        <w:rPr>
          <w:noProof/>
        </w:rPr>
      </w:pPr>
      <w:r>
        <w:t>Database Schema</w:t>
      </w:r>
    </w:p>
    <w:tbl>
      <w:tblPr>
        <w:tblW w:w="8486" w:type="dxa"/>
        <w:jc w:val="center"/>
        <w:tblInd w:w="93" w:type="dxa"/>
        <w:tblLook w:val="04A0" w:firstRow="1" w:lastRow="0" w:firstColumn="1" w:lastColumn="0" w:noHBand="0" w:noVBand="1"/>
      </w:tblPr>
      <w:tblGrid>
        <w:gridCol w:w="572"/>
        <w:gridCol w:w="2006"/>
        <w:gridCol w:w="1419"/>
        <w:gridCol w:w="1349"/>
        <w:gridCol w:w="806"/>
        <w:gridCol w:w="1545"/>
        <w:gridCol w:w="789"/>
      </w:tblGrid>
      <w:tr w:rsidR="00837058" w:rsidRPr="00EF22E4" w:rsidTr="00EF22E4">
        <w:trPr>
          <w:trHeight w:val="315"/>
          <w:tblHeader/>
          <w:jc w:val="center"/>
        </w:trPr>
        <w:tc>
          <w:tcPr>
            <w:tcW w:w="572"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rsidR="00837058" w:rsidRPr="00EF22E4" w:rsidRDefault="00837058" w:rsidP="00837058">
            <w:pPr>
              <w:spacing w:after="0" w:line="240" w:lineRule="auto"/>
              <w:jc w:val="center"/>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No.</w:t>
            </w:r>
          </w:p>
        </w:tc>
        <w:tc>
          <w:tcPr>
            <w:tcW w:w="2006" w:type="dxa"/>
            <w:tcBorders>
              <w:top w:val="single" w:sz="8" w:space="0" w:color="auto"/>
              <w:left w:val="nil"/>
              <w:bottom w:val="single" w:sz="8" w:space="0" w:color="auto"/>
              <w:right w:val="single" w:sz="4" w:space="0" w:color="auto"/>
            </w:tcBorders>
            <w:shd w:val="clear" w:color="000000" w:fill="BFBFBF"/>
            <w:noWrap/>
            <w:vAlign w:val="bottom"/>
            <w:hideMark/>
          </w:tcPr>
          <w:p w:rsidR="00837058" w:rsidRPr="00EF22E4" w:rsidRDefault="00837058" w:rsidP="00837058">
            <w:pPr>
              <w:spacing w:after="0" w:line="240" w:lineRule="auto"/>
              <w:jc w:val="center"/>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Column Name</w:t>
            </w:r>
          </w:p>
        </w:tc>
        <w:tc>
          <w:tcPr>
            <w:tcW w:w="1419" w:type="dxa"/>
            <w:tcBorders>
              <w:top w:val="single" w:sz="8" w:space="0" w:color="auto"/>
              <w:left w:val="nil"/>
              <w:bottom w:val="single" w:sz="8" w:space="0" w:color="auto"/>
              <w:right w:val="single" w:sz="4" w:space="0" w:color="auto"/>
            </w:tcBorders>
            <w:shd w:val="clear" w:color="000000" w:fill="BFBFBF"/>
            <w:noWrap/>
            <w:vAlign w:val="bottom"/>
            <w:hideMark/>
          </w:tcPr>
          <w:p w:rsidR="00837058" w:rsidRPr="00EF22E4" w:rsidRDefault="00837058" w:rsidP="00837058">
            <w:pPr>
              <w:spacing w:after="0" w:line="240" w:lineRule="auto"/>
              <w:jc w:val="center"/>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Data Type</w:t>
            </w:r>
          </w:p>
        </w:tc>
        <w:tc>
          <w:tcPr>
            <w:tcW w:w="1349" w:type="dxa"/>
            <w:tcBorders>
              <w:top w:val="single" w:sz="8" w:space="0" w:color="auto"/>
              <w:left w:val="nil"/>
              <w:bottom w:val="single" w:sz="8" w:space="0" w:color="auto"/>
              <w:right w:val="single" w:sz="4" w:space="0" w:color="auto"/>
            </w:tcBorders>
            <w:shd w:val="clear" w:color="000000" w:fill="BFBFBF"/>
            <w:noWrap/>
            <w:vAlign w:val="bottom"/>
            <w:hideMark/>
          </w:tcPr>
          <w:p w:rsidR="00837058" w:rsidRPr="00EF22E4" w:rsidRDefault="00837058" w:rsidP="00837058">
            <w:pPr>
              <w:spacing w:after="0" w:line="240" w:lineRule="auto"/>
              <w:jc w:val="center"/>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Default</w:t>
            </w:r>
          </w:p>
        </w:tc>
        <w:tc>
          <w:tcPr>
            <w:tcW w:w="806" w:type="dxa"/>
            <w:tcBorders>
              <w:top w:val="single" w:sz="8" w:space="0" w:color="auto"/>
              <w:left w:val="nil"/>
              <w:bottom w:val="single" w:sz="8" w:space="0" w:color="auto"/>
              <w:right w:val="single" w:sz="4" w:space="0" w:color="auto"/>
            </w:tcBorders>
            <w:shd w:val="clear" w:color="000000" w:fill="BFBFBF"/>
            <w:noWrap/>
            <w:vAlign w:val="bottom"/>
            <w:hideMark/>
          </w:tcPr>
          <w:p w:rsidR="00837058" w:rsidRPr="00EF22E4" w:rsidRDefault="00837058" w:rsidP="00837058">
            <w:pPr>
              <w:spacing w:after="0" w:line="240" w:lineRule="auto"/>
              <w:jc w:val="center"/>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NULL</w:t>
            </w:r>
          </w:p>
        </w:tc>
        <w:tc>
          <w:tcPr>
            <w:tcW w:w="1545" w:type="dxa"/>
            <w:tcBorders>
              <w:top w:val="single" w:sz="8" w:space="0" w:color="auto"/>
              <w:left w:val="nil"/>
              <w:bottom w:val="single" w:sz="8" w:space="0" w:color="auto"/>
              <w:right w:val="single" w:sz="4" w:space="0" w:color="auto"/>
            </w:tcBorders>
            <w:shd w:val="clear" w:color="000000" w:fill="BFBFBF"/>
            <w:noWrap/>
            <w:vAlign w:val="bottom"/>
            <w:hideMark/>
          </w:tcPr>
          <w:p w:rsidR="00837058" w:rsidRPr="00EF22E4" w:rsidRDefault="00837058" w:rsidP="00837058">
            <w:pPr>
              <w:spacing w:after="0" w:line="240" w:lineRule="auto"/>
              <w:jc w:val="center"/>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Size</w:t>
            </w:r>
          </w:p>
        </w:tc>
        <w:tc>
          <w:tcPr>
            <w:tcW w:w="789" w:type="dxa"/>
            <w:tcBorders>
              <w:top w:val="single" w:sz="8" w:space="0" w:color="auto"/>
              <w:left w:val="nil"/>
              <w:bottom w:val="single" w:sz="8" w:space="0" w:color="auto"/>
              <w:right w:val="single" w:sz="8" w:space="0" w:color="auto"/>
            </w:tcBorders>
            <w:shd w:val="clear" w:color="000000" w:fill="BFBFBF"/>
            <w:noWrap/>
            <w:vAlign w:val="bottom"/>
            <w:hideMark/>
          </w:tcPr>
          <w:p w:rsidR="00837058" w:rsidRPr="00EF22E4" w:rsidRDefault="00837058" w:rsidP="00837058">
            <w:pPr>
              <w:spacing w:after="0" w:line="240" w:lineRule="auto"/>
              <w:jc w:val="center"/>
              <w:rPr>
                <w:rFonts w:asciiTheme="majorHAnsi" w:eastAsia="Times New Roman" w:hAnsiTheme="majorHAnsi" w:cs="Calibri"/>
                <w:b/>
                <w:bCs/>
                <w:color w:val="000000"/>
                <w:sz w:val="20"/>
                <w:szCs w:val="20"/>
              </w:rPr>
            </w:pPr>
            <w:r w:rsidRPr="00EF22E4">
              <w:rPr>
                <w:rFonts w:asciiTheme="majorHAnsi" w:eastAsia="Times New Roman" w:hAnsiTheme="majorHAnsi" w:cs="Calibri"/>
                <w:b/>
                <w:bCs/>
                <w:color w:val="000000"/>
                <w:sz w:val="20"/>
                <w:szCs w:val="20"/>
              </w:rPr>
              <w:t>Key</w:t>
            </w:r>
          </w:p>
        </w:tc>
      </w:tr>
      <w:tr w:rsidR="00837058" w:rsidRPr="00EF22E4" w:rsidTr="00EF22E4">
        <w:trPr>
          <w:trHeight w:val="300"/>
          <w:jc w:val="center"/>
        </w:trPr>
        <w:tc>
          <w:tcPr>
            <w:tcW w:w="8486" w:type="dxa"/>
            <w:gridSpan w:val="7"/>
            <w:tcBorders>
              <w:top w:val="single" w:sz="8"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Variable</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VariableName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Value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Description</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YES</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Role</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RoleID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RoleDescription</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lastRenderedPageBreak/>
              <w:t>Quote</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QuoteID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QuoteContent</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MAX</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Speaker</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Publisher</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PublisherID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PublisherName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Category</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CategoryID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CategoryName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Catalogue</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ISBN</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13</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Title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PublisherID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((0))</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ShortDescription</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MAX</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CategoryID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((0))</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6</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Language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7</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Year</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8</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ExpandLimit</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9</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ExpandDateLimit</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NumberOfCopies</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AvailableCopies</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Price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float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YES</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RentalTime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((0))</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HitTime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((0))</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15</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Image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16</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17</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User</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UserID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Username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Password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RoleID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Birthday</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6</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Address</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lastRenderedPageBreak/>
              <w:t>7</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Phone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8</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Email</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9</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IDSN</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IssuedDate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ExpiredDate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Status</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Log</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LogID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Username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Action</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MAX</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LogType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6</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BookRegister</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UserID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 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ISBN</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13</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 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RegisterDate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ntext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YES</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1073741823</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Status</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6</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7</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AuthorOfBook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AuthorID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 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ISBN</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13</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 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Copy</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Barcode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13</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ISBN</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13</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Status</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RentalDetail</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UserID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 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Barcode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13</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 FK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IssuedDate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DueDate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ReturnDate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YES</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6</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ExpandCount</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((0))</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lastRenderedPageBreak/>
              <w:t>7</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Fine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float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((0.0))</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8</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Status</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9</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10</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8486" w:type="dxa"/>
            <w:gridSpan w:val="7"/>
            <w:tcBorders>
              <w:top w:val="single" w:sz="4" w:space="0" w:color="auto"/>
              <w:left w:val="single" w:sz="8" w:space="0" w:color="auto"/>
              <w:bottom w:val="single" w:sz="4" w:space="0" w:color="auto"/>
              <w:right w:val="single" w:sz="8" w:space="0" w:color="000000"/>
            </w:tcBorders>
            <w:shd w:val="clear" w:color="000000" w:fill="F2F2F2"/>
            <w:noWrap/>
            <w:vAlign w:val="bottom"/>
            <w:hideMark/>
          </w:tcPr>
          <w:p w:rsidR="00837058" w:rsidRPr="00EF22E4" w:rsidRDefault="00837058" w:rsidP="00837058">
            <w:pPr>
              <w:spacing w:after="0" w:line="240" w:lineRule="auto"/>
              <w:rPr>
                <w:rFonts w:asciiTheme="majorHAnsi" w:eastAsia="Times New Roman" w:hAnsiTheme="majorHAnsi" w:cs="Calibri"/>
                <w:b/>
                <w:bCs/>
                <w:color w:val="000000"/>
                <w:szCs w:val="24"/>
              </w:rPr>
            </w:pPr>
            <w:r w:rsidRPr="00EF22E4">
              <w:rPr>
                <w:rFonts w:asciiTheme="majorHAnsi" w:eastAsia="Times New Roman" w:hAnsiTheme="majorHAnsi" w:cs="Calibri"/>
                <w:b/>
                <w:bCs/>
                <w:color w:val="000000"/>
                <w:szCs w:val="24"/>
              </w:rPr>
              <w:t>Author</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1</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AuthorID</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int</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PK</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2</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AuthorName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nvarchar</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50</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00"/>
          <w:jc w:val="center"/>
        </w:trPr>
        <w:tc>
          <w:tcPr>
            <w:tcW w:w="572" w:type="dxa"/>
            <w:tcBorders>
              <w:top w:val="nil"/>
              <w:left w:val="single" w:sz="8" w:space="0" w:color="auto"/>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3</w:t>
            </w:r>
          </w:p>
        </w:tc>
        <w:tc>
          <w:tcPr>
            <w:tcW w:w="20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CreatedDate</w:t>
            </w:r>
          </w:p>
        </w:tc>
        <w:tc>
          <w:tcPr>
            <w:tcW w:w="141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4"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4"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r w:rsidR="00837058" w:rsidRPr="00EF22E4" w:rsidTr="00EF22E4">
        <w:trPr>
          <w:trHeight w:val="315"/>
          <w:jc w:val="center"/>
        </w:trPr>
        <w:tc>
          <w:tcPr>
            <w:tcW w:w="572" w:type="dxa"/>
            <w:tcBorders>
              <w:top w:val="nil"/>
              <w:left w:val="single" w:sz="8" w:space="0" w:color="auto"/>
              <w:bottom w:val="single" w:sz="8" w:space="0" w:color="auto"/>
              <w:right w:val="single" w:sz="4" w:space="0" w:color="auto"/>
            </w:tcBorders>
            <w:shd w:val="clear" w:color="auto" w:fill="auto"/>
            <w:noWrap/>
            <w:vAlign w:val="bottom"/>
            <w:hideMark/>
          </w:tcPr>
          <w:p w:rsidR="00837058" w:rsidRPr="00EF22E4" w:rsidRDefault="00837058" w:rsidP="00837058">
            <w:pPr>
              <w:spacing w:after="0" w:line="240" w:lineRule="auto"/>
              <w:jc w:val="right"/>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4</w:t>
            </w:r>
          </w:p>
        </w:tc>
        <w:tc>
          <w:tcPr>
            <w:tcW w:w="2006" w:type="dxa"/>
            <w:tcBorders>
              <w:top w:val="nil"/>
              <w:left w:val="nil"/>
              <w:bottom w:val="single" w:sz="8"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UpdatedDate</w:t>
            </w:r>
          </w:p>
        </w:tc>
        <w:tc>
          <w:tcPr>
            <w:tcW w:w="1419" w:type="dxa"/>
            <w:tcBorders>
              <w:top w:val="nil"/>
              <w:left w:val="nil"/>
              <w:bottom w:val="single" w:sz="8" w:space="0" w:color="auto"/>
              <w:right w:val="single" w:sz="4" w:space="0" w:color="auto"/>
            </w:tcBorders>
            <w:shd w:val="clear" w:color="auto" w:fill="auto"/>
            <w:noWrap/>
            <w:vAlign w:val="bottom"/>
            <w:hideMark/>
          </w:tcPr>
          <w:p w:rsidR="00837058" w:rsidRPr="00EF22E4" w:rsidRDefault="00837058" w:rsidP="00837058">
            <w:pPr>
              <w:spacing w:after="0" w:line="240" w:lineRule="auto"/>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datetime</w:t>
            </w:r>
          </w:p>
        </w:tc>
        <w:tc>
          <w:tcPr>
            <w:tcW w:w="1349" w:type="dxa"/>
            <w:tcBorders>
              <w:top w:val="nil"/>
              <w:left w:val="nil"/>
              <w:bottom w:val="single" w:sz="8"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(getdate())</w:t>
            </w:r>
          </w:p>
        </w:tc>
        <w:tc>
          <w:tcPr>
            <w:tcW w:w="806" w:type="dxa"/>
            <w:tcBorders>
              <w:top w:val="nil"/>
              <w:left w:val="nil"/>
              <w:bottom w:val="single" w:sz="8"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NO</w:t>
            </w:r>
          </w:p>
        </w:tc>
        <w:tc>
          <w:tcPr>
            <w:tcW w:w="1545" w:type="dxa"/>
            <w:tcBorders>
              <w:top w:val="nil"/>
              <w:left w:val="nil"/>
              <w:bottom w:val="single" w:sz="8" w:space="0" w:color="auto"/>
              <w:right w:val="single" w:sz="4"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Cs w:val="24"/>
              </w:rPr>
            </w:pPr>
            <w:r w:rsidRPr="00EF22E4">
              <w:rPr>
                <w:rFonts w:asciiTheme="majorHAnsi" w:eastAsia="Times New Roman" w:hAnsiTheme="majorHAnsi" w:cs="Calibri"/>
                <w:color w:val="000000"/>
                <w:szCs w:val="24"/>
              </w:rPr>
              <w:t> </w:t>
            </w:r>
          </w:p>
        </w:tc>
        <w:tc>
          <w:tcPr>
            <w:tcW w:w="789" w:type="dxa"/>
            <w:tcBorders>
              <w:top w:val="nil"/>
              <w:left w:val="nil"/>
              <w:bottom w:val="single" w:sz="8" w:space="0" w:color="auto"/>
              <w:right w:val="single" w:sz="8" w:space="0" w:color="auto"/>
            </w:tcBorders>
            <w:shd w:val="clear" w:color="auto" w:fill="auto"/>
            <w:noWrap/>
            <w:vAlign w:val="bottom"/>
            <w:hideMark/>
          </w:tcPr>
          <w:p w:rsidR="00837058" w:rsidRPr="00EF22E4" w:rsidRDefault="00837058" w:rsidP="00837058">
            <w:pPr>
              <w:spacing w:after="0" w:line="240" w:lineRule="auto"/>
              <w:jc w:val="center"/>
              <w:rPr>
                <w:rFonts w:asciiTheme="majorHAnsi" w:eastAsia="Times New Roman" w:hAnsiTheme="majorHAnsi" w:cs="Calibri"/>
                <w:color w:val="000000"/>
                <w:sz w:val="20"/>
                <w:szCs w:val="20"/>
              </w:rPr>
            </w:pPr>
            <w:r w:rsidRPr="00EF22E4">
              <w:rPr>
                <w:rFonts w:asciiTheme="majorHAnsi" w:eastAsia="Times New Roman" w:hAnsiTheme="majorHAnsi" w:cs="Calibri"/>
                <w:color w:val="000000"/>
                <w:sz w:val="20"/>
                <w:szCs w:val="20"/>
              </w:rPr>
              <w:t> </w:t>
            </w:r>
          </w:p>
        </w:tc>
      </w:tr>
    </w:tbl>
    <w:p w:rsidR="006D4FC8" w:rsidRDefault="006D4FC8" w:rsidP="006D4FC8">
      <w:pPr>
        <w:autoSpaceDE w:val="0"/>
        <w:autoSpaceDN w:val="0"/>
        <w:adjustRightInd w:val="0"/>
        <w:spacing w:after="0" w:line="240" w:lineRule="auto"/>
        <w:jc w:val="center"/>
        <w:rPr>
          <w:rFonts w:asciiTheme="majorHAnsi" w:hAnsiTheme="majorHAnsi"/>
          <w:b/>
          <w:color w:val="000000" w:themeColor="text1"/>
          <w:sz w:val="36"/>
          <w:szCs w:val="36"/>
        </w:rPr>
      </w:pPr>
    </w:p>
    <w:p w:rsidR="004C568F" w:rsidRDefault="004C568F" w:rsidP="004C568F">
      <w:pPr>
        <w:pStyle w:val="Heading3"/>
      </w:pPr>
      <w:r>
        <w:t xml:space="preserve">Database Partitioning </w:t>
      </w:r>
    </w:p>
    <w:p w:rsidR="004C568F" w:rsidRDefault="004C568F" w:rsidP="00483A07">
      <w:pPr>
        <w:jc w:val="both"/>
        <w:rPr>
          <w:lang w:eastAsia="en-US"/>
        </w:rPr>
      </w:pPr>
      <w:r>
        <w:rPr>
          <w:lang w:eastAsia="en-US"/>
        </w:rPr>
        <w:t>The software is intended for using with high workload of transactions. Due to that, the database design must support the application to work in the high level of flexibility.</w:t>
      </w:r>
    </w:p>
    <w:p w:rsidR="004C568F" w:rsidRDefault="004C568F" w:rsidP="00483A07">
      <w:pPr>
        <w:jc w:val="both"/>
        <w:rPr>
          <w:lang w:eastAsia="en-US"/>
        </w:rPr>
      </w:pPr>
      <w:r>
        <w:rPr>
          <w:lang w:eastAsia="en-US"/>
        </w:rPr>
        <w:t>Due to that, the database will be divided to series of file groups and files in file group. Each of them will be place in separate data center to improve the accessibility of the system in mean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7"/>
      </w:tblGrid>
      <w:tr w:rsidR="000E1274" w:rsidTr="000E1274">
        <w:trPr>
          <w:trHeight w:val="4649"/>
        </w:trPr>
        <w:tc>
          <w:tcPr>
            <w:tcW w:w="8437" w:type="dxa"/>
          </w:tcPr>
          <w:p w:rsidR="000E1274" w:rsidRDefault="000E1274" w:rsidP="00703BEC">
            <w:pPr>
              <w:jc w:val="center"/>
              <w:rPr>
                <w:lang w:eastAsia="en-US"/>
              </w:rPr>
            </w:pPr>
            <w:r>
              <w:rPr>
                <w:noProof/>
              </w:rPr>
              <mc:AlternateContent>
                <mc:Choice Requires="wps">
                  <w:drawing>
                    <wp:anchor distT="0" distB="0" distL="114300" distR="114300" simplePos="0" relativeHeight="251680768" behindDoc="0" locked="0" layoutInCell="1" allowOverlap="1" wp14:anchorId="2BA55902" wp14:editId="015478A6">
                      <wp:simplePos x="0" y="0"/>
                      <wp:positionH relativeFrom="column">
                        <wp:posOffset>1748155</wp:posOffset>
                      </wp:positionH>
                      <wp:positionV relativeFrom="paragraph">
                        <wp:posOffset>2711976</wp:posOffset>
                      </wp:positionV>
                      <wp:extent cx="1923393" cy="4414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923393" cy="441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32E6" w:rsidRPr="000E1274" w:rsidRDefault="00E432E6">
                                  <w:pPr>
                                    <w:rPr>
                                      <w:b/>
                                      <w:sz w:val="36"/>
                                    </w:rPr>
                                  </w:pPr>
                                  <w:r w:rsidRPr="000E1274">
                                    <w:rPr>
                                      <w:b/>
                                      <w:sz w:val="36"/>
                                    </w:rPr>
                                    <w:t>Physical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6" type="#_x0000_t202" style="position:absolute;left:0;text-align:left;margin-left:137.65pt;margin-top:213.55pt;width:151.45pt;height:3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" filled="f" stroked="f" strokeweight=".5pt">
                      <v:textbox>
                        <w:txbxContent>
                          <w:p w:rsidR="000E1274" w:rsidRPr="000E1274" w:rsidRDefault="000E1274">
                            <w:pPr>
                              <w:rPr>
                                <w:b/>
                                <w:sz w:val="36"/>
                              </w:rPr>
                            </w:pPr>
                            <w:r w:rsidRPr="000E1274">
                              <w:rPr>
                                <w:b/>
                                <w:sz w:val="36"/>
                              </w:rPr>
                              <w:t>Physical Files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0A52065" wp14:editId="79D87CFC">
                      <wp:simplePos x="0" y="0"/>
                      <wp:positionH relativeFrom="column">
                        <wp:posOffset>1072515</wp:posOffset>
                      </wp:positionH>
                      <wp:positionV relativeFrom="paragraph">
                        <wp:posOffset>1012190</wp:posOffset>
                      </wp:positionV>
                      <wp:extent cx="1513205" cy="582930"/>
                      <wp:effectExtent l="57150" t="38100" r="48895" b="121920"/>
                      <wp:wrapNone/>
                      <wp:docPr id="62" name="Straight Arrow Connector 62"/>
                      <wp:cNvGraphicFramePr/>
                      <a:graphic xmlns:a="http://schemas.openxmlformats.org/drawingml/2006/main">
                        <a:graphicData uri="http://schemas.microsoft.com/office/word/2010/wordprocessingShape">
                          <wps:wsp>
                            <wps:cNvCnPr/>
                            <wps:spPr>
                              <a:xfrm flipH="1">
                                <a:off x="0" y="0"/>
                                <a:ext cx="1513205" cy="58293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62" o:spid="_x0000_s1026" type="#_x0000_t32" style="position:absolute;margin-left:84.45pt;margin-top:79.7pt;width:119.15pt;height:45.9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" strokecolor="#c0504d [3205]" strokeweight="3pt">
                      <v:stroke endarrow="open"/>
                      <v:shadow on="t" color="black" opacity="22937f" origin=",.5" offset="0,.63889mm"/>
                    </v:shape>
                  </w:pict>
                </mc:Fallback>
              </mc:AlternateContent>
            </w:r>
            <w:r>
              <w:rPr>
                <w:noProof/>
              </w:rPr>
              <mc:AlternateContent>
                <mc:Choice Requires="wps">
                  <w:drawing>
                    <wp:anchor distT="0" distB="0" distL="114300" distR="114300" simplePos="0" relativeHeight="251675648" behindDoc="0" locked="0" layoutInCell="1" allowOverlap="1" wp14:anchorId="013FC108" wp14:editId="05DCF3CD">
                      <wp:simplePos x="0" y="0"/>
                      <wp:positionH relativeFrom="column">
                        <wp:posOffset>1955165</wp:posOffset>
                      </wp:positionH>
                      <wp:positionV relativeFrom="paragraph">
                        <wp:posOffset>1012190</wp:posOffset>
                      </wp:positionV>
                      <wp:extent cx="630555" cy="676910"/>
                      <wp:effectExtent l="57150" t="38100" r="36195" b="85090"/>
                      <wp:wrapNone/>
                      <wp:docPr id="63" name="Straight Arrow Connector 63"/>
                      <wp:cNvGraphicFramePr/>
                      <a:graphic xmlns:a="http://schemas.openxmlformats.org/drawingml/2006/main">
                        <a:graphicData uri="http://schemas.microsoft.com/office/word/2010/wordprocessingShape">
                          <wps:wsp>
                            <wps:cNvCnPr/>
                            <wps:spPr>
                              <a:xfrm flipH="1">
                                <a:off x="0" y="0"/>
                                <a:ext cx="630555" cy="6769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 o:spid="_x0000_s1026" type="#_x0000_t32" style="position:absolute;margin-left:153.95pt;margin-top:79.7pt;width:49.65pt;height:53.3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" strokecolor="#c0504d [3205]" strokeweight="3pt">
                      <v:stroke endarrow="open"/>
                      <v:shadow on="t" color="black" opacity="22937f" origin=",.5" offset="0,.63889mm"/>
                    </v:shape>
                  </w:pict>
                </mc:Fallback>
              </mc:AlternateContent>
            </w:r>
            <w:r>
              <w:rPr>
                <w:noProof/>
              </w:rPr>
              <mc:AlternateContent>
                <mc:Choice Requires="wps">
                  <w:drawing>
                    <wp:anchor distT="0" distB="0" distL="114300" distR="114300" simplePos="0" relativeHeight="251677696" behindDoc="0" locked="0" layoutInCell="1" allowOverlap="1" wp14:anchorId="0881B32E" wp14:editId="72C3910F">
                      <wp:simplePos x="0" y="0"/>
                      <wp:positionH relativeFrom="column">
                        <wp:posOffset>2585720</wp:posOffset>
                      </wp:positionH>
                      <wp:positionV relativeFrom="paragraph">
                        <wp:posOffset>1012190</wp:posOffset>
                      </wp:positionV>
                      <wp:extent cx="361950" cy="676910"/>
                      <wp:effectExtent l="57150" t="38100" r="76200" b="85090"/>
                      <wp:wrapNone/>
                      <wp:docPr id="64" name="Straight Arrow Connector 64"/>
                      <wp:cNvGraphicFramePr/>
                      <a:graphic xmlns:a="http://schemas.openxmlformats.org/drawingml/2006/main">
                        <a:graphicData uri="http://schemas.microsoft.com/office/word/2010/wordprocessingShape">
                          <wps:wsp>
                            <wps:cNvCnPr/>
                            <wps:spPr>
                              <a:xfrm>
                                <a:off x="0" y="0"/>
                                <a:ext cx="361950" cy="6769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 o:spid="_x0000_s1026" type="#_x0000_t32" style="position:absolute;margin-left:203.6pt;margin-top:79.7pt;width:28.5pt;height:5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" strokecolor="#c0504d [3205]" strokeweight="3pt">
                      <v:stroke endarrow="open"/>
                      <v:shadow on="t" color="black" opacity="22937f" origin=",.5" offset="0,.63889mm"/>
                    </v:shape>
                  </w:pict>
                </mc:Fallback>
              </mc:AlternateContent>
            </w:r>
            <w:r>
              <w:rPr>
                <w:noProof/>
              </w:rPr>
              <mc:AlternateContent>
                <mc:Choice Requires="wps">
                  <w:drawing>
                    <wp:anchor distT="0" distB="0" distL="114300" distR="114300" simplePos="0" relativeHeight="251679744" behindDoc="0" locked="0" layoutInCell="1" allowOverlap="1" wp14:anchorId="53A0EE7D" wp14:editId="5FEA0135">
                      <wp:simplePos x="0" y="0"/>
                      <wp:positionH relativeFrom="column">
                        <wp:posOffset>2586311</wp:posOffset>
                      </wp:positionH>
                      <wp:positionV relativeFrom="paragraph">
                        <wp:posOffset>1012584</wp:posOffset>
                      </wp:positionV>
                      <wp:extent cx="1892256" cy="676910"/>
                      <wp:effectExtent l="57150" t="38100" r="13335" b="123190"/>
                      <wp:wrapNone/>
                      <wp:docPr id="65" name="Straight Arrow Connector 65"/>
                      <wp:cNvGraphicFramePr/>
                      <a:graphic xmlns:a="http://schemas.openxmlformats.org/drawingml/2006/main">
                        <a:graphicData uri="http://schemas.microsoft.com/office/word/2010/wordprocessingShape">
                          <wps:wsp>
                            <wps:cNvCnPr/>
                            <wps:spPr>
                              <a:xfrm>
                                <a:off x="0" y="0"/>
                                <a:ext cx="1892256" cy="6769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 o:spid="_x0000_s1026" type="#_x0000_t32" style="position:absolute;margin-left:203.65pt;margin-top:79.75pt;width:149pt;height:5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" strokecolor="#c0504d [3205]" strokeweight="3pt">
                      <v:stroke endarrow="open"/>
                      <v:shadow on="t" color="black" opacity="22937f" origin=",.5" offset="0,.63889mm"/>
                    </v:shape>
                  </w:pict>
                </mc:Fallback>
              </mc:AlternateContent>
            </w:r>
            <w:r>
              <w:rPr>
                <w:noProof/>
              </w:rPr>
              <mc:AlternateContent>
                <mc:Choice Requires="wps">
                  <w:drawing>
                    <wp:anchor distT="0" distB="0" distL="114300" distR="114300" simplePos="0" relativeHeight="251672576" behindDoc="0" locked="0" layoutInCell="1" allowOverlap="1" wp14:anchorId="2F3D3941" wp14:editId="5ACA34C6">
                      <wp:simplePos x="0" y="0"/>
                      <wp:positionH relativeFrom="column">
                        <wp:posOffset>4177161</wp:posOffset>
                      </wp:positionH>
                      <wp:positionV relativeFrom="paragraph">
                        <wp:posOffset>1769110</wp:posOffset>
                      </wp:positionV>
                      <wp:extent cx="725213" cy="867103"/>
                      <wp:effectExtent l="57150" t="38100" r="74930" b="104775"/>
                      <wp:wrapNone/>
                      <wp:docPr id="61" name="Flowchart: Magnetic Disk 61"/>
                      <wp:cNvGraphicFramePr/>
                      <a:graphic xmlns:a="http://schemas.openxmlformats.org/drawingml/2006/main">
                        <a:graphicData uri="http://schemas.microsoft.com/office/word/2010/wordprocessingShape">
                          <wps:wsp>
                            <wps:cNvSpPr/>
                            <wps:spPr>
                              <a:xfrm>
                                <a:off x="0" y="0"/>
                                <a:ext cx="725213" cy="867103"/>
                              </a:xfrm>
                              <a:prstGeom prst="flowChartMagneticDisk">
                                <a:avLst/>
                              </a:prstGeom>
                            </wps:spPr>
                            <wps:style>
                              <a:lnRef idx="1">
                                <a:schemeClr val="accent1"/>
                              </a:lnRef>
                              <a:fillRef idx="2">
                                <a:schemeClr val="accent1"/>
                              </a:fillRef>
                              <a:effectRef idx="1">
                                <a:schemeClr val="accent1"/>
                              </a:effectRef>
                              <a:fontRef idx="minor">
                                <a:schemeClr val="dk1"/>
                              </a:fontRef>
                            </wps:style>
                            <wps:txbx>
                              <w:txbxContent>
                                <w:p w:rsidR="00E432E6" w:rsidRPr="000E1274" w:rsidRDefault="00E432E6" w:rsidP="000E1274">
                                  <w:pPr>
                                    <w:jc w:val="cente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roofErr w:type="gramStart"/>
                                  <w: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n</w:t>
                                  </w:r>
                                  <w:proofErr w:type="gramEnd"/>
                                </w:p>
                                <w:p w:rsidR="00E432E6" w:rsidRDefault="00E432E6" w:rsidP="000E12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1" o:spid="_x0000_s1027" type="#_x0000_t132" style="position:absolute;left:0;text-align:left;margin-left:328.9pt;margin-top:139.3pt;width:57.1pt;height:68.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" fillcolor="#a7bfde [1620]" strokecolor="#4579b8 [3044]">
                      <v:fill color2="#e4ecf5 [500]" rotate="t" angle="180" colors="0 #a3c4ff;22938f #bfd5ff;1 #e5eeff" focus="100%" type="gradient"/>
                      <v:shadow on="t" color="black" opacity="24903f" origin=",.5" offset="0,.55556mm"/>
                      <v:textbox>
                        <w:txbxContent>
                          <w:p w:rsidR="000E1274" w:rsidRPr="000E1274" w:rsidRDefault="000E1274" w:rsidP="000E1274">
                            <w:pPr>
                              <w:jc w:val="cente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roofErr w:type="gramStart"/>
                            <w: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n</w:t>
                            </w:r>
                            <w:proofErr w:type="gramEnd"/>
                          </w:p>
                          <w:p w:rsidR="000E1274" w:rsidRDefault="000E1274" w:rsidP="000E1274">
                            <w:pPr>
                              <w:jc w:val="center"/>
                            </w:pP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A5778AF" wp14:editId="28BD8281">
                      <wp:simplePos x="0" y="0"/>
                      <wp:positionH relativeFrom="column">
                        <wp:posOffset>2585566</wp:posOffset>
                      </wp:positionH>
                      <wp:positionV relativeFrom="paragraph">
                        <wp:posOffset>1769110</wp:posOffset>
                      </wp:positionV>
                      <wp:extent cx="725213" cy="867103"/>
                      <wp:effectExtent l="57150" t="38100" r="74930" b="104775"/>
                      <wp:wrapNone/>
                      <wp:docPr id="60" name="Flowchart: Magnetic Disk 60"/>
                      <wp:cNvGraphicFramePr/>
                      <a:graphic xmlns:a="http://schemas.openxmlformats.org/drawingml/2006/main">
                        <a:graphicData uri="http://schemas.microsoft.com/office/word/2010/wordprocessingShape">
                          <wps:wsp>
                            <wps:cNvSpPr/>
                            <wps:spPr>
                              <a:xfrm>
                                <a:off x="0" y="0"/>
                                <a:ext cx="725213" cy="867103"/>
                              </a:xfrm>
                              <a:prstGeom prst="flowChartMagneticDisk">
                                <a:avLst/>
                              </a:prstGeom>
                            </wps:spPr>
                            <wps:style>
                              <a:lnRef idx="1">
                                <a:schemeClr val="accent1"/>
                              </a:lnRef>
                              <a:fillRef idx="2">
                                <a:schemeClr val="accent1"/>
                              </a:fillRef>
                              <a:effectRef idx="1">
                                <a:schemeClr val="accent1"/>
                              </a:effectRef>
                              <a:fontRef idx="minor">
                                <a:schemeClr val="dk1"/>
                              </a:fontRef>
                            </wps:style>
                            <wps:txbx>
                              <w:txbxContent>
                                <w:p w:rsidR="00E432E6" w:rsidRPr="000E1274" w:rsidRDefault="00E432E6" w:rsidP="000E1274">
                                  <w:pPr>
                                    <w:jc w:val="cente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3</w:t>
                                  </w:r>
                                </w:p>
                                <w:p w:rsidR="00E432E6" w:rsidRDefault="00E432E6" w:rsidP="000E12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0" o:spid="_x0000_s1028" type="#_x0000_t132" style="position:absolute;left:0;text-align:left;margin-left:203.6pt;margin-top:139.3pt;width:57.1pt;height:68.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" fillcolor="#a7bfde [1620]" strokecolor="#4579b8 [3044]">
                      <v:fill color2="#e4ecf5 [500]" rotate="t" angle="180" colors="0 #a3c4ff;22938f #bfd5ff;1 #e5eeff" focus="100%" type="gradient"/>
                      <v:shadow on="t" color="black" opacity="24903f" origin=",.5" offset="0,.55556mm"/>
                      <v:textbox>
                        <w:txbxContent>
                          <w:p w:rsidR="000E1274" w:rsidRPr="000E1274" w:rsidRDefault="000E1274" w:rsidP="000E1274">
                            <w:pPr>
                              <w:jc w:val="cente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3</w:t>
                            </w:r>
                          </w:p>
                          <w:p w:rsidR="000E1274" w:rsidRDefault="000E1274" w:rsidP="000E1274">
                            <w:pPr>
                              <w:jc w:val="center"/>
                            </w:pP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94459CC" wp14:editId="1E358CCD">
                      <wp:simplePos x="0" y="0"/>
                      <wp:positionH relativeFrom="column">
                        <wp:posOffset>1466697</wp:posOffset>
                      </wp:positionH>
                      <wp:positionV relativeFrom="paragraph">
                        <wp:posOffset>1769110</wp:posOffset>
                      </wp:positionV>
                      <wp:extent cx="725213" cy="867103"/>
                      <wp:effectExtent l="57150" t="38100" r="74930" b="104775"/>
                      <wp:wrapNone/>
                      <wp:docPr id="59" name="Flowchart: Magnetic Disk 59"/>
                      <wp:cNvGraphicFramePr/>
                      <a:graphic xmlns:a="http://schemas.openxmlformats.org/drawingml/2006/main">
                        <a:graphicData uri="http://schemas.microsoft.com/office/word/2010/wordprocessingShape">
                          <wps:wsp>
                            <wps:cNvSpPr/>
                            <wps:spPr>
                              <a:xfrm>
                                <a:off x="0" y="0"/>
                                <a:ext cx="725213" cy="867103"/>
                              </a:xfrm>
                              <a:prstGeom prst="flowChartMagneticDisk">
                                <a:avLst/>
                              </a:prstGeom>
                            </wps:spPr>
                            <wps:style>
                              <a:lnRef idx="1">
                                <a:schemeClr val="accent1"/>
                              </a:lnRef>
                              <a:fillRef idx="2">
                                <a:schemeClr val="accent1"/>
                              </a:fillRef>
                              <a:effectRef idx="1">
                                <a:schemeClr val="accent1"/>
                              </a:effectRef>
                              <a:fontRef idx="minor">
                                <a:schemeClr val="dk1"/>
                              </a:fontRef>
                            </wps:style>
                            <wps:txbx>
                              <w:txbxContent>
                                <w:p w:rsidR="00E432E6" w:rsidRPr="000E1274" w:rsidRDefault="00E432E6" w:rsidP="000E1274">
                                  <w:pPr>
                                    <w:jc w:val="cente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2</w:t>
                                  </w:r>
                                </w:p>
                                <w:p w:rsidR="00E432E6" w:rsidRDefault="00E432E6" w:rsidP="000E12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59" o:spid="_x0000_s1029" type="#_x0000_t132" style="position:absolute;left:0;text-align:left;margin-left:115.5pt;margin-top:139.3pt;width:57.1pt;height:68.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" fillcolor="#a7bfde [1620]" strokecolor="#4579b8 [3044]">
                      <v:fill color2="#e4ecf5 [500]" rotate="t" angle="180" colors="0 #a3c4ff;22938f #bfd5ff;1 #e5eeff" focus="100%" type="gradient"/>
                      <v:shadow on="t" color="black" opacity="24903f" origin=",.5" offset="0,.55556mm"/>
                      <v:textbox>
                        <w:txbxContent>
                          <w:p w:rsidR="000E1274" w:rsidRPr="000E1274" w:rsidRDefault="000E1274" w:rsidP="000E1274">
                            <w:pPr>
                              <w:jc w:val="cente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2</w:t>
                            </w:r>
                          </w:p>
                          <w:p w:rsidR="000E1274" w:rsidRDefault="000E1274" w:rsidP="000E1274">
                            <w:pPr>
                              <w:jc w:val="center"/>
                            </w:pP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76755F7" wp14:editId="22598EC4">
                      <wp:simplePos x="0" y="0"/>
                      <wp:positionH relativeFrom="column">
                        <wp:posOffset>347542</wp:posOffset>
                      </wp:positionH>
                      <wp:positionV relativeFrom="paragraph">
                        <wp:posOffset>1769110</wp:posOffset>
                      </wp:positionV>
                      <wp:extent cx="725213" cy="867103"/>
                      <wp:effectExtent l="57150" t="38100" r="74930" b="104775"/>
                      <wp:wrapNone/>
                      <wp:docPr id="58" name="Flowchart: Magnetic Disk 58"/>
                      <wp:cNvGraphicFramePr/>
                      <a:graphic xmlns:a="http://schemas.openxmlformats.org/drawingml/2006/main">
                        <a:graphicData uri="http://schemas.microsoft.com/office/word/2010/wordprocessingShape">
                          <wps:wsp>
                            <wps:cNvSpPr/>
                            <wps:spPr>
                              <a:xfrm>
                                <a:off x="0" y="0"/>
                                <a:ext cx="725213" cy="867103"/>
                              </a:xfrm>
                              <a:prstGeom prst="flowChartMagneticDisk">
                                <a:avLst/>
                              </a:prstGeom>
                            </wps:spPr>
                            <wps:style>
                              <a:lnRef idx="1">
                                <a:schemeClr val="accent1"/>
                              </a:lnRef>
                              <a:fillRef idx="2">
                                <a:schemeClr val="accent1"/>
                              </a:fillRef>
                              <a:effectRef idx="1">
                                <a:schemeClr val="accent1"/>
                              </a:effectRef>
                              <a:fontRef idx="minor">
                                <a:schemeClr val="dk1"/>
                              </a:fontRef>
                            </wps:style>
                            <wps:txbx>
                              <w:txbxContent>
                                <w:p w:rsidR="00E432E6" w:rsidRPr="000E1274" w:rsidRDefault="00E432E6" w:rsidP="000E1274">
                                  <w:pPr>
                                    <w:jc w:val="cente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0E1274">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58" o:spid="_x0000_s1030" type="#_x0000_t132" style="position:absolute;left:0;text-align:left;margin-left:27.35pt;margin-top:139.3pt;width:57.1pt;height:68.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" fillcolor="#a7bfde [1620]" strokecolor="#4579b8 [3044]">
                      <v:fill color2="#e4ecf5 [500]" rotate="t" angle="180" colors="0 #a3c4ff;22938f #bfd5ff;1 #e5eeff" focus="100%" type="gradient"/>
                      <v:shadow on="t" color="black" opacity="24903f" origin=",.5" offset="0,.55556mm"/>
                      <v:textbox>
                        <w:txbxContent>
                          <w:p w:rsidR="000E1274" w:rsidRPr="000E1274" w:rsidRDefault="000E1274" w:rsidP="000E1274">
                            <w:pPr>
                              <w:jc w:val="center"/>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0E1274">
                              <w:rPr>
                                <w:b/>
                                <w:sz w:val="5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0C6CB38" wp14:editId="456F1143">
                      <wp:simplePos x="0" y="0"/>
                      <wp:positionH relativeFrom="column">
                        <wp:posOffset>1703442</wp:posOffset>
                      </wp:positionH>
                      <wp:positionV relativeFrom="paragraph">
                        <wp:posOffset>192777</wp:posOffset>
                      </wp:positionV>
                      <wp:extent cx="1781504" cy="693683"/>
                      <wp:effectExtent l="57150" t="38100" r="85725" b="87630"/>
                      <wp:wrapNone/>
                      <wp:docPr id="13" name="Rounded Rectangle 13"/>
                      <wp:cNvGraphicFramePr/>
                      <a:graphic xmlns:a="http://schemas.openxmlformats.org/drawingml/2006/main">
                        <a:graphicData uri="http://schemas.microsoft.com/office/word/2010/wordprocessingShape">
                          <wps:wsp>
                            <wps:cNvSpPr/>
                            <wps:spPr>
                              <a:xfrm>
                                <a:off x="0" y="0"/>
                                <a:ext cx="1781504" cy="693683"/>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E432E6" w:rsidRPr="000E1274" w:rsidRDefault="00E432E6" w:rsidP="000E1274">
                                  <w:pPr>
                                    <w:jc w:val="center"/>
                                    <w:rPr>
                                      <w:b/>
                                      <w:sz w:val="32"/>
                                    </w:rPr>
                                  </w:pPr>
                                  <w:r w:rsidRPr="000E1274">
                                    <w:rPr>
                                      <w:b/>
                                      <w:sz w:val="32"/>
                                    </w:rPr>
                                    <w:t>Logical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13" o:spid="_x0000_s1031" style="position:absolute;left:0;text-align:left;margin-left:134.15pt;margin-top:15.2pt;width:140.3pt;height:5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" fillcolor="#dfa7a6 [1621]" strokecolor="#bc4542 [3045]">
                      <v:fill color2="#f5e4e4 [501]" rotate="t" angle="180" colors="0 #ffa2a1;22938f #ffbebd;1 #ffe5e5" focus="100%" type="gradient"/>
                      <v:shadow on="t" color="black" opacity="24903f" origin=",.5" offset="0,.55556mm"/>
                      <v:textbox>
                        <w:txbxContent>
                          <w:p w:rsidR="000E1274" w:rsidRPr="000E1274" w:rsidRDefault="000E1274" w:rsidP="000E1274">
                            <w:pPr>
                              <w:jc w:val="center"/>
                              <w:rPr>
                                <w:b/>
                                <w:sz w:val="32"/>
                              </w:rPr>
                            </w:pPr>
                            <w:r w:rsidRPr="000E1274">
                              <w:rPr>
                                <w:b/>
                                <w:sz w:val="32"/>
                              </w:rPr>
                              <w:t>Logical Database</w:t>
                            </w:r>
                          </w:p>
                        </w:txbxContent>
                      </v:textbox>
                    </v:roundrect>
                  </w:pict>
                </mc:Fallback>
              </mc:AlternateContent>
            </w:r>
          </w:p>
        </w:tc>
      </w:tr>
    </w:tbl>
    <w:p w:rsidR="004C568F" w:rsidRDefault="004C568F" w:rsidP="00703BEC">
      <w:pPr>
        <w:jc w:val="center"/>
        <w:rPr>
          <w:lang w:eastAsia="en-US"/>
        </w:rPr>
      </w:pPr>
    </w:p>
    <w:p w:rsidR="00703BEC" w:rsidRDefault="00703BEC" w:rsidP="00483A07">
      <w:pPr>
        <w:jc w:val="both"/>
        <w:rPr>
          <w:lang w:eastAsia="en-US"/>
        </w:rPr>
      </w:pPr>
      <w:r w:rsidRPr="00703BEC">
        <w:rPr>
          <w:b/>
          <w:lang w:eastAsia="en-US"/>
        </w:rPr>
        <w:t>Division of one file to n-files in one file group:</w:t>
      </w:r>
      <w:r>
        <w:rPr>
          <w:lang w:eastAsia="en-US"/>
        </w:rPr>
        <w:t xml:space="preserve"> help to increase the accessibility of the application. Each file place onto one separate hard-disk, each hard-disk has its own reader-head, so in mean time, if the application wants to </w:t>
      </w:r>
      <w:r>
        <w:rPr>
          <w:lang w:eastAsia="en-US"/>
        </w:rPr>
        <w:lastRenderedPageBreak/>
        <w:t>access a large data portion, the application can make use of all the hard-disk readability to provide that data portion.</w:t>
      </w:r>
    </w:p>
    <w:p w:rsidR="00703BEC" w:rsidRDefault="00703BEC" w:rsidP="00703BEC">
      <w:pPr>
        <w:jc w:val="center"/>
        <w:rPr>
          <w:lang w:eastAsia="en-US"/>
        </w:rPr>
      </w:pPr>
      <w:r>
        <w:rPr>
          <w:noProof/>
        </w:rPr>
        <w:drawing>
          <wp:inline distT="0" distB="0" distL="0" distR="0" wp14:anchorId="5A549BA4" wp14:editId="0DDCE541">
            <wp:extent cx="4762500" cy="2352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762500" cy="2352675"/>
                    </a:xfrm>
                    <a:prstGeom prst="rect">
                      <a:avLst/>
                    </a:prstGeom>
                  </pic:spPr>
                </pic:pic>
              </a:graphicData>
            </a:graphic>
          </wp:inline>
        </w:drawing>
      </w:r>
    </w:p>
    <w:p w:rsidR="00703BEC" w:rsidRDefault="00703BEC" w:rsidP="00703BEC">
      <w:pPr>
        <w:jc w:val="center"/>
        <w:rPr>
          <w:lang w:eastAsia="en-US"/>
        </w:rPr>
      </w:pPr>
      <w:r>
        <w:rPr>
          <w:lang w:eastAsia="en-US"/>
        </w:rPr>
        <w:t>Files in database</w:t>
      </w:r>
    </w:p>
    <w:p w:rsidR="00703BEC" w:rsidRDefault="00703BEC" w:rsidP="00703BEC">
      <w:pPr>
        <w:jc w:val="center"/>
        <w:rPr>
          <w:lang w:eastAsia="en-US"/>
        </w:rPr>
      </w:pPr>
      <w:r>
        <w:rPr>
          <w:noProof/>
        </w:rPr>
        <w:drawing>
          <wp:inline distT="0" distB="0" distL="0" distR="0" wp14:anchorId="70489520" wp14:editId="2B8DE03E">
            <wp:extent cx="4724400" cy="135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24400" cy="1352550"/>
                    </a:xfrm>
                    <a:prstGeom prst="rect">
                      <a:avLst/>
                    </a:prstGeom>
                  </pic:spPr>
                </pic:pic>
              </a:graphicData>
            </a:graphic>
          </wp:inline>
        </w:drawing>
      </w:r>
    </w:p>
    <w:p w:rsidR="00703BEC" w:rsidRPr="004C568F" w:rsidRDefault="00703BEC" w:rsidP="00703BEC">
      <w:pPr>
        <w:jc w:val="center"/>
        <w:rPr>
          <w:lang w:eastAsia="en-US"/>
        </w:rPr>
      </w:pPr>
      <w:r>
        <w:rPr>
          <w:lang w:eastAsia="en-US"/>
        </w:rPr>
        <w:t>File groups in database</w:t>
      </w:r>
    </w:p>
    <w:p w:rsidR="006D4FC8" w:rsidRPr="00BD5573" w:rsidRDefault="006D4FC8" w:rsidP="001D7CAE">
      <w:pPr>
        <w:pStyle w:val="Heading2"/>
      </w:pPr>
      <w:bookmarkStart w:id="448" w:name="_Toc322381832"/>
      <w:bookmarkStart w:id="449" w:name="_Toc322382017"/>
      <w:bookmarkStart w:id="450" w:name="_Toc322382210"/>
      <w:bookmarkStart w:id="451" w:name="_Toc322382353"/>
      <w:bookmarkStart w:id="452" w:name="_Toc322382694"/>
      <w:bookmarkStart w:id="453" w:name="_Toc322579314"/>
      <w:r w:rsidRPr="00BD5573">
        <w:t>Other material (if any)</w:t>
      </w:r>
      <w:bookmarkEnd w:id="448"/>
      <w:bookmarkEnd w:id="449"/>
      <w:bookmarkEnd w:id="450"/>
      <w:bookmarkEnd w:id="451"/>
      <w:bookmarkEnd w:id="452"/>
      <w:bookmarkEnd w:id="453"/>
    </w:p>
    <w:p w:rsidR="006D4FC8" w:rsidRPr="00BD5573" w:rsidRDefault="006D4FC8" w:rsidP="006D4FC8">
      <w:pPr>
        <w:autoSpaceDE w:val="0"/>
        <w:autoSpaceDN w:val="0"/>
        <w:adjustRightInd w:val="0"/>
        <w:spacing w:after="0" w:line="240" w:lineRule="auto"/>
        <w:jc w:val="both"/>
        <w:rPr>
          <w:rFonts w:asciiTheme="majorHAnsi" w:hAnsiTheme="majorHAnsi"/>
          <w:b/>
          <w:color w:val="000000" w:themeColor="text1"/>
          <w:sz w:val="36"/>
          <w:szCs w:val="36"/>
        </w:rPr>
      </w:pPr>
    </w:p>
    <w:p w:rsidR="00EF22E4" w:rsidRDefault="006D4FC8">
      <w:pPr>
        <w:sectPr w:rsidR="00EF22E4" w:rsidSect="00EF22E4">
          <w:headerReference w:type="even" r:id="rId139"/>
          <w:pgSz w:w="11907" w:h="16840" w:code="9"/>
          <w:pgMar w:top="1985" w:right="1701" w:bottom="1701" w:left="1418" w:header="720" w:footer="397" w:gutter="567"/>
          <w:cols w:space="720"/>
          <w:docGrid w:linePitch="360"/>
        </w:sectPr>
      </w:pPr>
      <w:r w:rsidRPr="001D7CAE">
        <w:rPr>
          <w:rFonts w:asciiTheme="majorHAnsi" w:hAnsiTheme="majorHAnsi"/>
          <w:color w:val="000000" w:themeColor="text1"/>
          <w:szCs w:val="24"/>
        </w:rPr>
        <w:t>N/A</w:t>
      </w:r>
      <w:bookmarkStart w:id="454" w:name="_Toc322382211"/>
      <w:bookmarkStart w:id="455" w:name="_Toc322382354"/>
      <w:bookmarkStart w:id="456" w:name="_Toc322382695"/>
      <w:bookmarkStart w:id="457" w:name="_Ref322418962"/>
      <w:bookmarkStart w:id="458" w:name="_Toc322579315"/>
      <w:r w:rsidR="00CC5522">
        <w:br w:type="page"/>
      </w:r>
    </w:p>
    <w:p w:rsidR="006D4FC8" w:rsidRPr="00BD5573" w:rsidRDefault="003E7298" w:rsidP="001D7CAE">
      <w:pPr>
        <w:pStyle w:val="Heading1"/>
      </w:pPr>
      <w:bookmarkStart w:id="459" w:name="_Ref322589070"/>
      <w:r>
        <w:lastRenderedPageBreak/>
        <w:t>S</w:t>
      </w:r>
      <w:r w:rsidR="001D7CAE">
        <w:t>oftware Test Documentation</w:t>
      </w:r>
      <w:bookmarkEnd w:id="454"/>
      <w:bookmarkEnd w:id="455"/>
      <w:bookmarkEnd w:id="456"/>
      <w:bookmarkEnd w:id="457"/>
      <w:bookmarkEnd w:id="458"/>
      <w:bookmarkEnd w:id="459"/>
    </w:p>
    <w:p w:rsidR="006D4FC8" w:rsidRPr="00BD5573" w:rsidRDefault="006D4FC8" w:rsidP="006D4FC8">
      <w:pPr>
        <w:autoSpaceDE w:val="0"/>
        <w:autoSpaceDN w:val="0"/>
        <w:adjustRightInd w:val="0"/>
        <w:spacing w:after="0" w:line="240" w:lineRule="auto"/>
        <w:rPr>
          <w:rFonts w:asciiTheme="majorHAnsi" w:hAnsiTheme="majorHAnsi"/>
          <w:b/>
          <w:bCs/>
          <w:color w:val="000000" w:themeColor="text1"/>
          <w:sz w:val="36"/>
          <w:szCs w:val="36"/>
        </w:rPr>
      </w:pPr>
    </w:p>
    <w:p w:rsidR="006D4FC8" w:rsidRPr="001D7CAE" w:rsidRDefault="006D4FC8" w:rsidP="001D7CAE">
      <w:pPr>
        <w:pStyle w:val="Heading2"/>
      </w:pPr>
      <w:bookmarkStart w:id="460" w:name="_Toc322381833"/>
      <w:bookmarkStart w:id="461" w:name="_Toc322382018"/>
      <w:bookmarkStart w:id="462" w:name="_Toc322382212"/>
      <w:bookmarkStart w:id="463" w:name="_Toc322382355"/>
      <w:bookmarkStart w:id="464" w:name="_Toc322382696"/>
      <w:bookmarkStart w:id="465" w:name="_Toc322579316"/>
      <w:r w:rsidRPr="001D7CAE">
        <w:t>Introduction</w:t>
      </w:r>
      <w:bookmarkEnd w:id="460"/>
      <w:bookmarkEnd w:id="461"/>
      <w:bookmarkEnd w:id="462"/>
      <w:bookmarkEnd w:id="463"/>
      <w:bookmarkEnd w:id="464"/>
      <w:bookmarkEnd w:id="465"/>
    </w:p>
    <w:p w:rsidR="006D4FC8" w:rsidRPr="001D7CAE" w:rsidRDefault="006D4FC8" w:rsidP="00B84A90">
      <w:pPr>
        <w:pStyle w:val="Heading3"/>
      </w:pPr>
      <w:bookmarkStart w:id="466" w:name="_Toc322381834"/>
      <w:bookmarkStart w:id="467" w:name="_Toc322382019"/>
      <w:bookmarkStart w:id="468" w:name="_Toc322382697"/>
      <w:bookmarkStart w:id="469" w:name="_Toc322579317"/>
      <w:r w:rsidRPr="001D7CAE">
        <w:t>System Overview</w:t>
      </w:r>
      <w:bookmarkEnd w:id="466"/>
      <w:bookmarkEnd w:id="467"/>
      <w:bookmarkEnd w:id="468"/>
      <w:bookmarkEnd w:id="469"/>
    </w:p>
    <w:p w:rsidR="006D4FC8" w:rsidRPr="001D7CAE" w:rsidRDefault="006D4FC8" w:rsidP="001D7CAE">
      <w:pPr>
        <w:autoSpaceDE w:val="0"/>
        <w:autoSpaceDN w:val="0"/>
        <w:adjustRightInd w:val="0"/>
        <w:spacing w:after="0" w:line="240" w:lineRule="auto"/>
        <w:ind w:left="720" w:firstLine="720"/>
        <w:rPr>
          <w:rFonts w:asciiTheme="majorHAnsi" w:hAnsiTheme="majorHAnsi"/>
          <w:color w:val="000000" w:themeColor="text1"/>
          <w:szCs w:val="24"/>
        </w:rPr>
      </w:pPr>
      <w:r w:rsidRPr="001D7CAE">
        <w:rPr>
          <w:rFonts w:asciiTheme="majorHAnsi" w:hAnsiTheme="majorHAnsi"/>
          <w:color w:val="000000" w:themeColor="text1"/>
          <w:szCs w:val="24"/>
        </w:rPr>
        <w:t>The LIB system allows users to perform the following actions:</w:t>
      </w:r>
    </w:p>
    <w:p w:rsidR="006D4FC8" w:rsidRPr="001D7CAE" w:rsidRDefault="006D4FC8" w:rsidP="0085092E">
      <w:pPr>
        <w:pStyle w:val="ListParagraph"/>
        <w:numPr>
          <w:ilvl w:val="2"/>
          <w:numId w:val="27"/>
        </w:numPr>
        <w:autoSpaceDE w:val="0"/>
        <w:autoSpaceDN w:val="0"/>
        <w:adjustRightInd w:val="0"/>
        <w:spacing w:before="0" w:after="0" w:line="240" w:lineRule="auto"/>
        <w:ind w:left="1944"/>
        <w:rPr>
          <w:rFonts w:asciiTheme="majorHAnsi" w:hAnsiTheme="majorHAnsi"/>
          <w:color w:val="000000" w:themeColor="text1"/>
          <w:sz w:val="24"/>
          <w:szCs w:val="24"/>
        </w:rPr>
      </w:pPr>
      <w:r w:rsidRPr="001D7CAE">
        <w:rPr>
          <w:rFonts w:asciiTheme="majorHAnsi" w:hAnsiTheme="majorHAnsi"/>
          <w:color w:val="000000" w:themeColor="text1"/>
          <w:sz w:val="24"/>
          <w:szCs w:val="24"/>
        </w:rPr>
        <w:t>Manage Catalogue (Titles and Copies): add, edit or remove one of the titles and copies in the system.</w:t>
      </w:r>
    </w:p>
    <w:p w:rsidR="006D4FC8" w:rsidRPr="001D7CAE" w:rsidRDefault="006D4FC8" w:rsidP="0085092E">
      <w:pPr>
        <w:pStyle w:val="ListParagraph"/>
        <w:numPr>
          <w:ilvl w:val="2"/>
          <w:numId w:val="27"/>
        </w:numPr>
        <w:autoSpaceDE w:val="0"/>
        <w:autoSpaceDN w:val="0"/>
        <w:adjustRightInd w:val="0"/>
        <w:spacing w:before="0" w:after="0" w:line="240" w:lineRule="auto"/>
        <w:ind w:left="1944"/>
        <w:rPr>
          <w:rFonts w:asciiTheme="majorHAnsi" w:hAnsiTheme="majorHAnsi"/>
          <w:color w:val="000000" w:themeColor="text1"/>
          <w:sz w:val="24"/>
          <w:szCs w:val="24"/>
        </w:rPr>
      </w:pPr>
      <w:r w:rsidRPr="001D7CAE">
        <w:rPr>
          <w:rFonts w:asciiTheme="majorHAnsi" w:hAnsiTheme="majorHAnsi"/>
          <w:color w:val="000000" w:themeColor="text1"/>
          <w:sz w:val="24"/>
          <w:szCs w:val="24"/>
        </w:rPr>
        <w:t>Manage User Information: add, edit or remove users from the system.</w:t>
      </w:r>
    </w:p>
    <w:p w:rsidR="006D4FC8" w:rsidRPr="001D7CAE" w:rsidRDefault="006D4FC8" w:rsidP="0085092E">
      <w:pPr>
        <w:pStyle w:val="ListParagraph"/>
        <w:numPr>
          <w:ilvl w:val="2"/>
          <w:numId w:val="27"/>
        </w:numPr>
        <w:autoSpaceDE w:val="0"/>
        <w:autoSpaceDN w:val="0"/>
        <w:adjustRightInd w:val="0"/>
        <w:spacing w:before="0" w:after="0" w:line="240" w:lineRule="auto"/>
        <w:ind w:left="1944"/>
        <w:rPr>
          <w:rFonts w:asciiTheme="majorHAnsi" w:hAnsiTheme="majorHAnsi"/>
          <w:color w:val="000000" w:themeColor="text1"/>
          <w:sz w:val="24"/>
          <w:szCs w:val="24"/>
        </w:rPr>
      </w:pPr>
      <w:r w:rsidRPr="001D7CAE">
        <w:rPr>
          <w:rFonts w:asciiTheme="majorHAnsi" w:hAnsiTheme="majorHAnsi"/>
          <w:color w:val="000000" w:themeColor="text1"/>
          <w:sz w:val="24"/>
          <w:szCs w:val="24"/>
        </w:rPr>
        <w:t>Manage Borrowing and Returning Transaction: approve and modify the transaction between users and library.</w:t>
      </w:r>
    </w:p>
    <w:p w:rsidR="006D4FC8" w:rsidRPr="001D7CAE" w:rsidRDefault="006D4FC8" w:rsidP="0085092E">
      <w:pPr>
        <w:pStyle w:val="ListParagraph"/>
        <w:numPr>
          <w:ilvl w:val="2"/>
          <w:numId w:val="27"/>
        </w:numPr>
        <w:autoSpaceDE w:val="0"/>
        <w:autoSpaceDN w:val="0"/>
        <w:adjustRightInd w:val="0"/>
        <w:spacing w:before="0" w:after="0" w:line="240" w:lineRule="auto"/>
        <w:ind w:left="1944"/>
        <w:rPr>
          <w:rFonts w:asciiTheme="majorHAnsi" w:hAnsiTheme="majorHAnsi"/>
          <w:color w:val="000000" w:themeColor="text1"/>
          <w:sz w:val="24"/>
          <w:szCs w:val="24"/>
        </w:rPr>
      </w:pPr>
      <w:r w:rsidRPr="001D7CAE">
        <w:rPr>
          <w:rFonts w:asciiTheme="majorHAnsi" w:hAnsiTheme="majorHAnsi"/>
          <w:color w:val="000000" w:themeColor="text1"/>
          <w:sz w:val="24"/>
          <w:szCs w:val="24"/>
        </w:rPr>
        <w:t>Generate Reports: generate reports bases on the information from the library.</w:t>
      </w:r>
    </w:p>
    <w:p w:rsidR="006D4FC8" w:rsidRPr="001D7CAE" w:rsidRDefault="006D4FC8" w:rsidP="00B84A90">
      <w:pPr>
        <w:pStyle w:val="Heading3"/>
      </w:pPr>
      <w:bookmarkStart w:id="470" w:name="_Toc322381835"/>
      <w:bookmarkStart w:id="471" w:name="_Toc322382020"/>
      <w:bookmarkStart w:id="472" w:name="_Toc322382698"/>
      <w:bookmarkStart w:id="473" w:name="_Toc322579318"/>
      <w:r w:rsidRPr="001D7CAE">
        <w:t>Test Approach</w:t>
      </w:r>
      <w:bookmarkEnd w:id="470"/>
      <w:bookmarkEnd w:id="471"/>
      <w:bookmarkEnd w:id="472"/>
      <w:bookmarkEnd w:id="473"/>
    </w:p>
    <w:p w:rsidR="006D4FC8" w:rsidRPr="001D7CAE" w:rsidRDefault="006D4FC8" w:rsidP="001D7CAE">
      <w:pPr>
        <w:pStyle w:val="ListParagraph"/>
        <w:autoSpaceDE w:val="0"/>
        <w:autoSpaceDN w:val="0"/>
        <w:adjustRightInd w:val="0"/>
        <w:spacing w:after="0" w:line="240" w:lineRule="auto"/>
        <w:ind w:left="1440"/>
        <w:rPr>
          <w:rFonts w:asciiTheme="majorHAnsi" w:hAnsiTheme="majorHAnsi"/>
          <w:color w:val="000000" w:themeColor="text1"/>
          <w:sz w:val="24"/>
          <w:szCs w:val="24"/>
        </w:rPr>
      </w:pPr>
      <w:r w:rsidRPr="001D7CAE">
        <w:rPr>
          <w:rFonts w:asciiTheme="majorHAnsi" w:hAnsiTheme="majorHAnsi"/>
          <w:color w:val="000000" w:themeColor="text1"/>
          <w:sz w:val="24"/>
          <w:szCs w:val="24"/>
        </w:rPr>
        <w:t>Testing procedure of PTS will be based on the use cases listed in the requirement specifications document.</w:t>
      </w:r>
    </w:p>
    <w:p w:rsidR="006D4FC8" w:rsidRPr="001D7CAE" w:rsidRDefault="006D4FC8" w:rsidP="006D4FC8">
      <w:pPr>
        <w:autoSpaceDE w:val="0"/>
        <w:autoSpaceDN w:val="0"/>
        <w:adjustRightInd w:val="0"/>
        <w:spacing w:after="0" w:line="240" w:lineRule="auto"/>
        <w:rPr>
          <w:rFonts w:asciiTheme="majorHAnsi" w:hAnsiTheme="majorHAnsi"/>
          <w:color w:val="000000" w:themeColor="text1"/>
          <w:szCs w:val="24"/>
        </w:rPr>
      </w:pPr>
    </w:p>
    <w:p w:rsidR="006D4FC8" w:rsidRPr="001D7CAE" w:rsidRDefault="006D4FC8" w:rsidP="001D7CAE">
      <w:pPr>
        <w:pStyle w:val="Heading2"/>
      </w:pPr>
      <w:bookmarkStart w:id="474" w:name="_Toc322381836"/>
      <w:bookmarkStart w:id="475" w:name="_Toc322382021"/>
      <w:bookmarkStart w:id="476" w:name="_Toc322382213"/>
      <w:bookmarkStart w:id="477" w:name="_Toc322382356"/>
      <w:bookmarkStart w:id="478" w:name="_Toc322382699"/>
      <w:bookmarkStart w:id="479" w:name="_Toc322579319"/>
      <w:r w:rsidRPr="001D7CAE">
        <w:t>Test Plan</w:t>
      </w:r>
      <w:bookmarkEnd w:id="474"/>
      <w:bookmarkEnd w:id="475"/>
      <w:bookmarkEnd w:id="476"/>
      <w:bookmarkEnd w:id="477"/>
      <w:bookmarkEnd w:id="478"/>
      <w:bookmarkEnd w:id="479"/>
    </w:p>
    <w:p w:rsidR="006D4FC8" w:rsidRPr="001D7CAE" w:rsidRDefault="006D4FC8" w:rsidP="00B84A90">
      <w:pPr>
        <w:pStyle w:val="Heading3"/>
      </w:pPr>
      <w:bookmarkStart w:id="480" w:name="_Toc322381837"/>
      <w:bookmarkStart w:id="481" w:name="_Toc322382022"/>
      <w:bookmarkStart w:id="482" w:name="_Toc322382700"/>
      <w:bookmarkStart w:id="483" w:name="_Toc322579320"/>
      <w:r w:rsidRPr="001D7CAE">
        <w:t>Features to be tested</w:t>
      </w:r>
      <w:bookmarkEnd w:id="480"/>
      <w:bookmarkEnd w:id="481"/>
      <w:bookmarkEnd w:id="482"/>
      <w:bookmarkEnd w:id="483"/>
    </w:p>
    <w:p w:rsidR="006D4FC8" w:rsidRPr="001D7CAE" w:rsidRDefault="006D4FC8" w:rsidP="006D4FC8">
      <w:pPr>
        <w:pStyle w:val="ListParagraph"/>
        <w:autoSpaceDE w:val="0"/>
        <w:autoSpaceDN w:val="0"/>
        <w:adjustRightInd w:val="0"/>
        <w:spacing w:after="0" w:line="240" w:lineRule="auto"/>
        <w:ind w:left="792"/>
        <w:rPr>
          <w:rFonts w:asciiTheme="majorHAnsi" w:hAnsiTheme="majorHAnsi"/>
          <w:color w:val="000000" w:themeColor="text1"/>
          <w:sz w:val="24"/>
          <w:szCs w:val="24"/>
        </w:rPr>
      </w:pPr>
    </w:p>
    <w:p w:rsidR="006D4FC8" w:rsidRPr="001D7CAE" w:rsidRDefault="006D4FC8" w:rsidP="00B84A90">
      <w:pPr>
        <w:pStyle w:val="Heading3"/>
      </w:pPr>
      <w:bookmarkStart w:id="484" w:name="_Toc322381838"/>
      <w:bookmarkStart w:id="485" w:name="_Toc322382023"/>
      <w:bookmarkStart w:id="486" w:name="_Toc322382701"/>
      <w:bookmarkStart w:id="487" w:name="_Toc322579321"/>
      <w:r w:rsidRPr="001D7CAE">
        <w:t>Features not to be tested</w:t>
      </w:r>
      <w:bookmarkEnd w:id="484"/>
      <w:bookmarkEnd w:id="485"/>
      <w:bookmarkEnd w:id="486"/>
      <w:bookmarkEnd w:id="487"/>
    </w:p>
    <w:p w:rsidR="006D4FC8" w:rsidRPr="001D7CAE" w:rsidRDefault="006D4FC8" w:rsidP="006D4FC8">
      <w:pPr>
        <w:pStyle w:val="ListParagraph"/>
        <w:autoSpaceDE w:val="0"/>
        <w:autoSpaceDN w:val="0"/>
        <w:adjustRightInd w:val="0"/>
        <w:spacing w:after="0" w:line="240" w:lineRule="auto"/>
        <w:ind w:left="792"/>
        <w:rPr>
          <w:rFonts w:asciiTheme="majorHAnsi" w:hAnsiTheme="majorHAnsi"/>
          <w:color w:val="000000" w:themeColor="text1"/>
          <w:sz w:val="24"/>
          <w:szCs w:val="24"/>
        </w:rPr>
      </w:pPr>
      <w:r w:rsidRPr="001D7CAE">
        <w:rPr>
          <w:rFonts w:asciiTheme="majorHAnsi" w:hAnsiTheme="majorHAnsi"/>
          <w:color w:val="000000" w:themeColor="text1"/>
          <w:sz w:val="24"/>
          <w:szCs w:val="24"/>
        </w:rPr>
        <w:t>N/A</w:t>
      </w:r>
    </w:p>
    <w:p w:rsidR="006D4FC8" w:rsidRPr="001D7CAE" w:rsidRDefault="006D4FC8" w:rsidP="00B84A90">
      <w:pPr>
        <w:pStyle w:val="Heading3"/>
      </w:pPr>
      <w:bookmarkStart w:id="488" w:name="_Toc322381839"/>
      <w:bookmarkStart w:id="489" w:name="_Toc322382024"/>
      <w:bookmarkStart w:id="490" w:name="_Toc322382702"/>
      <w:bookmarkStart w:id="491" w:name="_Toc322579322"/>
      <w:r w:rsidRPr="001D7CAE">
        <w:t>Testing Tools and Environment</w:t>
      </w:r>
      <w:bookmarkEnd w:id="488"/>
      <w:bookmarkEnd w:id="489"/>
      <w:bookmarkEnd w:id="490"/>
      <w:bookmarkEnd w:id="491"/>
    </w:p>
    <w:p w:rsidR="006D4FC8" w:rsidRPr="001D7CAE" w:rsidRDefault="006D4FC8" w:rsidP="0085092E">
      <w:pPr>
        <w:pStyle w:val="ListParagraph"/>
        <w:numPr>
          <w:ilvl w:val="1"/>
          <w:numId w:val="28"/>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Windows 7 operating system</w:t>
      </w:r>
    </w:p>
    <w:p w:rsidR="006D4FC8" w:rsidRPr="001D7CAE" w:rsidRDefault="006D4FC8" w:rsidP="0085092E">
      <w:pPr>
        <w:pStyle w:val="ListParagraph"/>
        <w:numPr>
          <w:ilvl w:val="1"/>
          <w:numId w:val="28"/>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dotNET Framework 3.5</w:t>
      </w:r>
    </w:p>
    <w:p w:rsidR="006D4FC8" w:rsidRPr="001D7CAE" w:rsidRDefault="006D4FC8" w:rsidP="0085092E">
      <w:pPr>
        <w:pStyle w:val="ListParagraph"/>
        <w:numPr>
          <w:ilvl w:val="1"/>
          <w:numId w:val="28"/>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MSSQL 2008</w:t>
      </w:r>
    </w:p>
    <w:p w:rsidR="006D4FC8" w:rsidRPr="001D7CAE" w:rsidRDefault="006D4FC8" w:rsidP="0085092E">
      <w:pPr>
        <w:pStyle w:val="ListParagraph"/>
        <w:numPr>
          <w:ilvl w:val="1"/>
          <w:numId w:val="28"/>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IE 9.0 &amp; Google Chrome</w:t>
      </w:r>
    </w:p>
    <w:p w:rsidR="006D4FC8" w:rsidRDefault="006D4FC8" w:rsidP="0085092E">
      <w:pPr>
        <w:pStyle w:val="ListParagraph"/>
        <w:numPr>
          <w:ilvl w:val="1"/>
          <w:numId w:val="28"/>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Windows Internet Information Service (IIS) 7.0</w:t>
      </w:r>
    </w:p>
    <w:p w:rsidR="00EF22E4" w:rsidRPr="00EF22E4" w:rsidRDefault="00EF22E4" w:rsidP="00EF22E4">
      <w:pPr>
        <w:autoSpaceDE w:val="0"/>
        <w:autoSpaceDN w:val="0"/>
        <w:adjustRightInd w:val="0"/>
        <w:spacing w:after="0" w:line="240" w:lineRule="auto"/>
        <w:rPr>
          <w:rFonts w:asciiTheme="majorHAnsi" w:hAnsiTheme="majorHAnsi"/>
          <w:color w:val="000000" w:themeColor="text1"/>
          <w:szCs w:val="24"/>
        </w:rPr>
      </w:pPr>
    </w:p>
    <w:p w:rsidR="006D4FC8" w:rsidRPr="001D7CAE" w:rsidRDefault="006D4FC8" w:rsidP="001D7CAE">
      <w:pPr>
        <w:pStyle w:val="Heading2"/>
      </w:pPr>
      <w:bookmarkStart w:id="492" w:name="_Toc322381840"/>
      <w:bookmarkStart w:id="493" w:name="_Toc322382025"/>
      <w:bookmarkStart w:id="494" w:name="_Toc322382214"/>
      <w:bookmarkStart w:id="495" w:name="_Toc322382357"/>
      <w:bookmarkStart w:id="496" w:name="_Toc322382703"/>
      <w:bookmarkStart w:id="497" w:name="_Toc322579323"/>
      <w:r w:rsidRPr="001D7CAE">
        <w:t>Test Cases</w:t>
      </w:r>
      <w:bookmarkEnd w:id="492"/>
      <w:bookmarkEnd w:id="493"/>
      <w:bookmarkEnd w:id="494"/>
      <w:bookmarkEnd w:id="495"/>
      <w:bookmarkEnd w:id="496"/>
      <w:bookmarkEnd w:id="497"/>
    </w:p>
    <w:p w:rsidR="006D4FC8" w:rsidRPr="001D7CAE" w:rsidRDefault="006D4FC8" w:rsidP="00B84A90">
      <w:pPr>
        <w:pStyle w:val="Heading3"/>
        <w:rPr>
          <w:i/>
          <w:iCs/>
        </w:rPr>
      </w:pPr>
      <w:bookmarkStart w:id="498" w:name="_Toc322381841"/>
      <w:bookmarkStart w:id="499" w:name="_Toc322382026"/>
      <w:bookmarkStart w:id="500" w:name="_Toc322382704"/>
      <w:bookmarkStart w:id="501" w:name="_Toc322579324"/>
      <w:r w:rsidRPr="001D7CAE">
        <w:lastRenderedPageBreak/>
        <w:t>Case 1: Insert Author</w:t>
      </w:r>
      <w:bookmarkEnd w:id="498"/>
      <w:bookmarkEnd w:id="499"/>
      <w:bookmarkEnd w:id="500"/>
      <w:bookmarkEnd w:id="501"/>
    </w:p>
    <w:p w:rsidR="006D4FC8" w:rsidRPr="001D7CAE" w:rsidRDefault="006D4FC8" w:rsidP="001D7CAE">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Insert Author function correctly works or not.</w:t>
      </w:r>
    </w:p>
    <w:p w:rsidR="006D4FC8" w:rsidRPr="001D7CAE" w:rsidRDefault="006D4FC8" w:rsidP="001D7CAE">
      <w:pPr>
        <w:pStyle w:val="Heading4"/>
      </w:pPr>
      <w:r w:rsidRPr="001D7CAE">
        <w:t>Inputs</w:t>
      </w:r>
    </w:p>
    <w:p w:rsidR="006D4FC8" w:rsidRPr="001D7CAE" w:rsidRDefault="006D4FC8" w:rsidP="001D7CAE">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Mark Twain</w:t>
      </w:r>
    </w:p>
    <w:p w:rsidR="006D4FC8" w:rsidRPr="001D7CAE" w:rsidRDefault="006D4FC8" w:rsidP="001D7CAE">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The author name is too longggggggggggggggggggggggggggggggggggggggggggggggggggggg</w:t>
      </w:r>
    </w:p>
    <w:p w:rsidR="006D4FC8" w:rsidRPr="001D7CAE" w:rsidRDefault="006D4FC8" w:rsidP="001D7CAE">
      <w:pPr>
        <w:pStyle w:val="Heading5"/>
      </w:pPr>
      <w:r w:rsidRPr="001D7CAE">
        <w:t>Null</w:t>
      </w:r>
    </w:p>
    <w:p w:rsidR="006D4FC8" w:rsidRPr="001D7CAE" w:rsidRDefault="006D4FC8" w:rsidP="006D4FC8">
      <w:pPr>
        <w:autoSpaceDE w:val="0"/>
        <w:autoSpaceDN w:val="0"/>
        <w:adjustRightInd w:val="0"/>
        <w:spacing w:after="0" w:line="240" w:lineRule="auto"/>
        <w:ind w:left="1728"/>
        <w:rPr>
          <w:rFonts w:asciiTheme="majorHAnsi" w:hAnsiTheme="majorHAnsi"/>
          <w:color w:val="000000" w:themeColor="text1"/>
          <w:szCs w:val="24"/>
        </w:rPr>
      </w:pPr>
      <w:r w:rsidRPr="001D7CAE">
        <w:rPr>
          <w:rFonts w:asciiTheme="majorHAnsi" w:hAnsiTheme="majorHAnsi"/>
          <w:color w:val="000000" w:themeColor="text1"/>
          <w:szCs w:val="24"/>
        </w:rPr>
        <w:t>Name: (leave blank)</w:t>
      </w:r>
    </w:p>
    <w:p w:rsidR="006D4FC8" w:rsidRPr="001D7CAE" w:rsidRDefault="006D4FC8" w:rsidP="001D7CAE">
      <w:pPr>
        <w:pStyle w:val="Heading4"/>
      </w:pPr>
      <w:r w:rsidRPr="001D7CAE">
        <w:t>Expected Outputs &amp; Pass/Fail criteria</w:t>
      </w:r>
    </w:p>
    <w:p w:rsidR="006D4FC8" w:rsidRPr="001D7CAE" w:rsidRDefault="006D4FC8" w:rsidP="001D7CAE">
      <w:pPr>
        <w:pStyle w:val="Heading5"/>
      </w:pPr>
      <w:r w:rsidRPr="001D7CAE">
        <w:t>Normal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new Author with name “Mark Twain” will be inserted into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Author is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5"/>
      </w:pPr>
      <w:r w:rsidRPr="001D7CAE">
        <w:t>Abnormal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length of author name.</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Author will be inserted into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Author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5"/>
      </w:pPr>
      <w:r w:rsidRPr="001D7CAE">
        <w:lastRenderedPageBreak/>
        <w:t>Null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leaving information blank.</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Author will be inserted into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Author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“QuảnlýTácgiả”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[Tạomới] button to create a new Author.</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02" w:name="_Toc322381842"/>
      <w:bookmarkStart w:id="503" w:name="_Toc322382027"/>
      <w:bookmarkStart w:id="504" w:name="_Toc322382705"/>
      <w:bookmarkStart w:id="505" w:name="_Toc322579325"/>
      <w:r w:rsidRPr="001D7CAE">
        <w:t>Case 2: Edit Author</w:t>
      </w:r>
      <w:bookmarkEnd w:id="502"/>
      <w:bookmarkEnd w:id="503"/>
      <w:bookmarkEnd w:id="504"/>
      <w:bookmarkEnd w:id="505"/>
    </w:p>
    <w:p w:rsidR="006D4FC8" w:rsidRPr="001D7CAE" w:rsidRDefault="006D4FC8" w:rsidP="001D7CAE">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Edit Author function correctly works or not.</w:t>
      </w:r>
    </w:p>
    <w:p w:rsidR="006D4FC8" w:rsidRPr="001D7CAE" w:rsidRDefault="006D4FC8" w:rsidP="001D7CAE">
      <w:pPr>
        <w:pStyle w:val="Heading4"/>
      </w:pPr>
      <w:r w:rsidRPr="001D7CAE">
        <w:t>Inputs</w:t>
      </w:r>
    </w:p>
    <w:p w:rsidR="006D4FC8" w:rsidRPr="001D7CAE" w:rsidRDefault="006D4FC8" w:rsidP="001D7CAE">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Mark Twain</w:t>
      </w:r>
    </w:p>
    <w:p w:rsidR="006D4FC8" w:rsidRPr="001D7CAE" w:rsidRDefault="006D4FC8" w:rsidP="001D7CAE">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The author name is too longggggggggggggggggggggggggggggggggggggggggggggggggggggg</w:t>
      </w:r>
    </w:p>
    <w:p w:rsidR="006D4FC8" w:rsidRPr="001D7CAE" w:rsidRDefault="006D4FC8" w:rsidP="001D7CAE">
      <w:pPr>
        <w:pStyle w:val="Heading5"/>
      </w:pPr>
      <w:r w:rsidRPr="001D7CAE">
        <w:t>Null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(leave blank)</w:t>
      </w:r>
    </w:p>
    <w:p w:rsidR="006D4FC8" w:rsidRPr="001D7CAE" w:rsidRDefault="006D4FC8" w:rsidP="001D7CAE">
      <w:pPr>
        <w:pStyle w:val="Heading4"/>
      </w:pPr>
      <w:r w:rsidRPr="001D7CAE">
        <w:lastRenderedPageBreak/>
        <w:t>Expected Outputs &amp; Pass/Fail criteria</w:t>
      </w:r>
    </w:p>
    <w:p w:rsidR="006D4FC8" w:rsidRPr="001D7CAE" w:rsidRDefault="006D4FC8" w:rsidP="001D7CAE">
      <w:pPr>
        <w:pStyle w:val="Heading5"/>
      </w:pPr>
      <w:r w:rsidRPr="001D7CAE">
        <w:t>Normal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An Author will be updated with new name “Mark Twain” in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Author is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5"/>
      </w:pPr>
      <w:r w:rsidRPr="001D7CAE">
        <w:t>Abnormal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length of author name.</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Author will be updated into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Author is not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5"/>
      </w:pPr>
      <w:r w:rsidRPr="001D7CAE">
        <w:t>Null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leaving information blank.</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Author will be updated in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Author is not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“QuảnlýTácgiả”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a record to be edit and change the information in the right of the Management form.</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b/>
          <w:color w:val="000000" w:themeColor="text1"/>
          <w:sz w:val="24"/>
          <w:szCs w:val="24"/>
        </w:rPr>
      </w:pPr>
    </w:p>
    <w:p w:rsidR="006D4FC8" w:rsidRPr="001D7CAE" w:rsidRDefault="006D4FC8" w:rsidP="00B84A90">
      <w:pPr>
        <w:pStyle w:val="Heading3"/>
        <w:rPr>
          <w:i/>
          <w:iCs/>
        </w:rPr>
      </w:pPr>
      <w:bookmarkStart w:id="506" w:name="_Toc322381843"/>
      <w:bookmarkStart w:id="507" w:name="_Toc322382028"/>
      <w:bookmarkStart w:id="508" w:name="_Toc322382706"/>
      <w:bookmarkStart w:id="509" w:name="_Toc322579326"/>
      <w:r w:rsidRPr="001D7CAE">
        <w:lastRenderedPageBreak/>
        <w:t>Case 3: Insert Category</w:t>
      </w:r>
      <w:bookmarkEnd w:id="506"/>
      <w:bookmarkEnd w:id="507"/>
      <w:bookmarkEnd w:id="508"/>
      <w:bookmarkEnd w:id="509"/>
    </w:p>
    <w:p w:rsidR="006D4FC8" w:rsidRPr="001D7CAE" w:rsidRDefault="006D4FC8" w:rsidP="001D7CAE">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Insert Category function correctly works or not.</w:t>
      </w:r>
    </w:p>
    <w:p w:rsidR="006D4FC8" w:rsidRPr="001D7CAE" w:rsidRDefault="006D4FC8" w:rsidP="001D7CAE">
      <w:pPr>
        <w:pStyle w:val="Heading4"/>
      </w:pPr>
      <w:r w:rsidRPr="001D7CAE">
        <w:t>Inputs</w:t>
      </w:r>
    </w:p>
    <w:p w:rsidR="006D4FC8" w:rsidRPr="001D7CAE" w:rsidRDefault="006D4FC8" w:rsidP="001D7CAE">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Science</w:t>
      </w:r>
    </w:p>
    <w:p w:rsidR="006D4FC8" w:rsidRPr="001D7CAE" w:rsidRDefault="006D4FC8" w:rsidP="001D7CAE">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The Category name is too longggggggggggggggggggggggggggggggggggggggggggggggggggggg</w:t>
      </w:r>
    </w:p>
    <w:p w:rsidR="006D4FC8" w:rsidRPr="001D7CAE" w:rsidRDefault="006D4FC8" w:rsidP="001D7CAE">
      <w:pPr>
        <w:pStyle w:val="Heading5"/>
      </w:pPr>
      <w:r w:rsidRPr="001D7CAE">
        <w:t>Null</w:t>
      </w:r>
    </w:p>
    <w:p w:rsidR="006D4FC8" w:rsidRPr="001D7CAE" w:rsidRDefault="006D4FC8" w:rsidP="006D4FC8">
      <w:pPr>
        <w:autoSpaceDE w:val="0"/>
        <w:autoSpaceDN w:val="0"/>
        <w:adjustRightInd w:val="0"/>
        <w:spacing w:after="0" w:line="240" w:lineRule="auto"/>
        <w:ind w:left="1728"/>
        <w:rPr>
          <w:rFonts w:asciiTheme="majorHAnsi" w:hAnsiTheme="majorHAnsi"/>
          <w:color w:val="000000" w:themeColor="text1"/>
          <w:szCs w:val="24"/>
        </w:rPr>
      </w:pPr>
      <w:r w:rsidRPr="001D7CAE">
        <w:rPr>
          <w:rFonts w:asciiTheme="majorHAnsi" w:hAnsiTheme="majorHAnsi"/>
          <w:color w:val="000000" w:themeColor="text1"/>
          <w:szCs w:val="24"/>
        </w:rPr>
        <w:t>Name: (leave blank)</w:t>
      </w:r>
    </w:p>
    <w:p w:rsidR="006D4FC8" w:rsidRPr="001D7CAE" w:rsidRDefault="006D4FC8" w:rsidP="001D7CAE">
      <w:pPr>
        <w:pStyle w:val="Heading4"/>
      </w:pPr>
      <w:r w:rsidRPr="001D7CAE">
        <w:t>Expected Outputs &amp; Pass/Fail criteria</w:t>
      </w:r>
    </w:p>
    <w:p w:rsidR="006D4FC8" w:rsidRPr="001D7CAE" w:rsidRDefault="006D4FC8" w:rsidP="001D7CAE">
      <w:pPr>
        <w:pStyle w:val="Heading5"/>
      </w:pPr>
      <w:r w:rsidRPr="001D7CAE">
        <w:t>Normal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new Category with name “Science” will be inserted into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Category is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5"/>
      </w:pPr>
      <w:r w:rsidRPr="001D7CAE">
        <w:t>Abnormal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length of Category name.</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Category will be inserted into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Category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5"/>
      </w:pPr>
      <w:r w:rsidRPr="001D7CAE">
        <w:lastRenderedPageBreak/>
        <w:t>Null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leaving information blank.</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Category will be inserted into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Category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danh mục”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[Tạo mới] button to create a new Category.</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10" w:name="_Toc322381844"/>
      <w:bookmarkStart w:id="511" w:name="_Toc322382029"/>
      <w:bookmarkStart w:id="512" w:name="_Toc322382707"/>
      <w:bookmarkStart w:id="513" w:name="_Toc322579327"/>
      <w:r w:rsidRPr="001D7CAE">
        <w:t>Case 4: Edit Category</w:t>
      </w:r>
      <w:bookmarkEnd w:id="510"/>
      <w:bookmarkEnd w:id="511"/>
      <w:bookmarkEnd w:id="512"/>
      <w:bookmarkEnd w:id="513"/>
    </w:p>
    <w:p w:rsidR="006D4FC8" w:rsidRPr="001D7CAE" w:rsidRDefault="006D4FC8" w:rsidP="001D7CAE">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Edit Category function correctly works or not.</w:t>
      </w:r>
    </w:p>
    <w:p w:rsidR="006D4FC8" w:rsidRPr="001D7CAE" w:rsidRDefault="006D4FC8" w:rsidP="001D7CAE">
      <w:pPr>
        <w:pStyle w:val="Heading4"/>
      </w:pPr>
      <w:r w:rsidRPr="001D7CAE">
        <w:t>Inputs</w:t>
      </w:r>
    </w:p>
    <w:p w:rsidR="006D4FC8" w:rsidRPr="001D7CAE" w:rsidRDefault="006D4FC8" w:rsidP="001D7CAE">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Science</w:t>
      </w:r>
    </w:p>
    <w:p w:rsidR="006D4FC8" w:rsidRPr="001D7CAE" w:rsidRDefault="006D4FC8" w:rsidP="001D7CAE">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The Category name is too longggggggggggggggggggggggggggggggggggggggggggggggggggggg</w:t>
      </w:r>
    </w:p>
    <w:p w:rsidR="006D4FC8" w:rsidRPr="001D7CAE" w:rsidRDefault="006D4FC8" w:rsidP="001D7CAE">
      <w:pPr>
        <w:pStyle w:val="Heading5"/>
      </w:pPr>
      <w:r w:rsidRPr="001D7CAE">
        <w:t>Null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(leave blank)</w:t>
      </w:r>
    </w:p>
    <w:p w:rsidR="006D4FC8" w:rsidRPr="001D7CAE" w:rsidRDefault="006D4FC8" w:rsidP="001D7CAE">
      <w:pPr>
        <w:pStyle w:val="Heading4"/>
      </w:pPr>
      <w:r w:rsidRPr="001D7CAE">
        <w:lastRenderedPageBreak/>
        <w:t>Expected Outputs &amp; Pass/Fail criteria</w:t>
      </w:r>
    </w:p>
    <w:p w:rsidR="006D4FC8" w:rsidRPr="001D7CAE" w:rsidRDefault="006D4FC8" w:rsidP="001D7CAE">
      <w:pPr>
        <w:pStyle w:val="Heading5"/>
      </w:pPr>
      <w:r w:rsidRPr="001D7CAE">
        <w:t>Normal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Category will be updated with new name “Science” in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Category is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5"/>
      </w:pPr>
      <w:r w:rsidRPr="001D7CAE">
        <w:t>Abnormal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length of Category name.</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Category will be updated into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Category is not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5"/>
      </w:pPr>
      <w:r w:rsidRPr="001D7CAE">
        <w:t>Null</w:t>
      </w:r>
    </w:p>
    <w:p w:rsidR="006D4FC8" w:rsidRPr="001D7CAE" w:rsidRDefault="006D4FC8" w:rsidP="001D7CAE">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leaving information blank.</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Category will be updated in database.</w:t>
      </w:r>
    </w:p>
    <w:p w:rsidR="006D4FC8" w:rsidRPr="001D7CAE" w:rsidRDefault="006D4FC8" w:rsidP="001D7CAE">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Category is not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danh mục”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a record to be edit and change the information in the right of the Management form.</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14" w:name="_Toc322381845"/>
      <w:bookmarkStart w:id="515" w:name="_Toc322382030"/>
      <w:bookmarkStart w:id="516" w:name="_Toc322382708"/>
      <w:bookmarkStart w:id="517" w:name="_Toc322579328"/>
      <w:r w:rsidRPr="001D7CAE">
        <w:lastRenderedPageBreak/>
        <w:t>Case 5: Insert Publisher</w:t>
      </w:r>
      <w:bookmarkEnd w:id="514"/>
      <w:bookmarkEnd w:id="515"/>
      <w:bookmarkEnd w:id="516"/>
      <w:bookmarkEnd w:id="517"/>
    </w:p>
    <w:p w:rsidR="006D4FC8" w:rsidRPr="001D7CAE" w:rsidRDefault="006D4FC8" w:rsidP="001D7CAE">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Insert Publisher function correctly works or not.</w:t>
      </w:r>
    </w:p>
    <w:p w:rsidR="006D4FC8" w:rsidRPr="001D7CAE" w:rsidRDefault="006D4FC8" w:rsidP="001D7CAE">
      <w:pPr>
        <w:pStyle w:val="Heading4"/>
      </w:pPr>
      <w:r w:rsidRPr="001D7CAE">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NXB Trẻ</w:t>
      </w:r>
    </w:p>
    <w:p w:rsidR="006D4FC8" w:rsidRPr="001D7CAE" w:rsidRDefault="006D4FC8" w:rsidP="007A3890">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The Publisher name is too longggggggggggggggggggggggggggggggggggggggggggggggggggggg</w:t>
      </w:r>
    </w:p>
    <w:p w:rsidR="006D4FC8" w:rsidRPr="001D7CAE" w:rsidRDefault="006D4FC8" w:rsidP="007A3890">
      <w:pPr>
        <w:pStyle w:val="Heading5"/>
      </w:pPr>
      <w:r w:rsidRPr="001D7CAE">
        <w:t>Null</w:t>
      </w:r>
    </w:p>
    <w:p w:rsidR="006D4FC8" w:rsidRPr="001D7CAE" w:rsidRDefault="006D4FC8" w:rsidP="006D4FC8">
      <w:pPr>
        <w:autoSpaceDE w:val="0"/>
        <w:autoSpaceDN w:val="0"/>
        <w:adjustRightInd w:val="0"/>
        <w:spacing w:after="0" w:line="240" w:lineRule="auto"/>
        <w:ind w:left="1728"/>
        <w:rPr>
          <w:rFonts w:asciiTheme="majorHAnsi" w:hAnsiTheme="majorHAnsi"/>
          <w:color w:val="000000" w:themeColor="text1"/>
          <w:szCs w:val="24"/>
        </w:rPr>
      </w:pPr>
      <w:r w:rsidRPr="001D7CAE">
        <w:rPr>
          <w:rFonts w:asciiTheme="majorHAnsi" w:hAnsiTheme="majorHAnsi"/>
          <w:color w:val="000000" w:themeColor="text1"/>
          <w:szCs w:val="24"/>
        </w:rPr>
        <w:t>Name: (leave blank)</w:t>
      </w:r>
    </w:p>
    <w:p w:rsidR="006D4FC8" w:rsidRPr="001D7CAE" w:rsidRDefault="006D4FC8" w:rsidP="001D7CAE">
      <w:pPr>
        <w:pStyle w:val="Heading4"/>
      </w:pPr>
      <w:r w:rsidRPr="001D7CAE">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A new Publisher with name “NXB Trẻ”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Publisher is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length of Publisher name.</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Publisher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Publisher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lastRenderedPageBreak/>
        <w:t>Null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leaving information blank.</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Publisher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Publisher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1D7CAE">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NXB”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[Tạo mới] button to create a new Publisher.</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18" w:name="_Toc322381846"/>
      <w:bookmarkStart w:id="519" w:name="_Toc322382031"/>
      <w:bookmarkStart w:id="520" w:name="_Toc322382709"/>
      <w:bookmarkStart w:id="521" w:name="_Toc322579329"/>
      <w:r w:rsidRPr="001D7CAE">
        <w:t>Case 6: Edit Publisher</w:t>
      </w:r>
      <w:bookmarkEnd w:id="518"/>
      <w:bookmarkEnd w:id="519"/>
      <w:bookmarkEnd w:id="520"/>
      <w:bookmarkEnd w:id="521"/>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Edit Publisher function correctly works or not.</w:t>
      </w:r>
    </w:p>
    <w:p w:rsidR="006D4FC8" w:rsidRPr="001D7CAE" w:rsidRDefault="006D4FC8" w:rsidP="007A3890">
      <w:pPr>
        <w:pStyle w:val="Heading4"/>
      </w:pPr>
      <w:r w:rsidRPr="001D7CAE">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NXB Trẻ</w:t>
      </w:r>
    </w:p>
    <w:p w:rsidR="006D4FC8" w:rsidRPr="001D7CAE" w:rsidRDefault="006D4FC8" w:rsidP="007A3890">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The Publisher name is too longggggggggggggggggggggggggggggggggggggggggggggggggggggg</w:t>
      </w:r>
    </w:p>
    <w:p w:rsidR="006D4FC8" w:rsidRPr="001D7CAE" w:rsidRDefault="006D4FC8" w:rsidP="007A3890">
      <w:pPr>
        <w:pStyle w:val="Heading5"/>
      </w:pPr>
      <w:r w:rsidRPr="001D7CAE">
        <w:t>Null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Name: (leave blank)</w:t>
      </w:r>
    </w:p>
    <w:p w:rsidR="006D4FC8" w:rsidRPr="001D7CAE" w:rsidRDefault="006D4FC8" w:rsidP="007A3890">
      <w:pPr>
        <w:pStyle w:val="Heading4"/>
      </w:pPr>
      <w:r w:rsidRPr="001D7CAE">
        <w:lastRenderedPageBreak/>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Publisher will be updated with new name “NXB Trẻ” in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Publisher is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length of Publisher name.</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Publisher will be updated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Publisher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Null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leaving information blank.</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Publisher will be updated in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Publisher is not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NXB”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a record to be edit and change the information in the right of the Management form.</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22" w:name="_Toc322381847"/>
      <w:bookmarkStart w:id="523" w:name="_Toc322382032"/>
      <w:bookmarkStart w:id="524" w:name="_Toc322382710"/>
      <w:bookmarkStart w:id="525" w:name="_Toc322579330"/>
      <w:r w:rsidRPr="001D7CAE">
        <w:lastRenderedPageBreak/>
        <w:t>Case 7: Insert Catalogue</w:t>
      </w:r>
      <w:bookmarkEnd w:id="522"/>
      <w:bookmarkEnd w:id="523"/>
      <w:bookmarkEnd w:id="524"/>
      <w:bookmarkEnd w:id="525"/>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Insert Catalogue function correctly works or not.</w:t>
      </w:r>
    </w:p>
    <w:p w:rsidR="006D4FC8" w:rsidRPr="001D7CAE" w:rsidRDefault="006D4FC8" w:rsidP="007A3890">
      <w:pPr>
        <w:pStyle w:val="Heading4"/>
      </w:pPr>
      <w:r w:rsidRPr="001D7CAE">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ISBN: 0000000000001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Tựa: Tây du ký</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Nhà xuất bản: NXB Trẻ</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Thuộc danh mục: Văn học</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Năm: 2011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Giá: 50000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lượng bản sao: 10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Tác giả: Ngô Thừa Ân</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lần gia hạn cho phép: 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Trong vòng: 7 ngày</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Mô tả chi tiết: truyện thần thoại</w:t>
      </w:r>
    </w:p>
    <w:p w:rsidR="006D4FC8" w:rsidRPr="001D7CAE" w:rsidRDefault="006D4FC8" w:rsidP="007A3890">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ISBN: 01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Tựa: Tây du ký zzzzzzzzzzzzzzzzzzzzzzzzzzzzzzzzzzzzzzzzzzzzzzzzzzzzzzzzzzzzzzzzzzzzzzzzzzzzzzzzzzzzzzz</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Nhà xuất bản: NXB Trẻ</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Thuộc danh mục: Văn học</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Năm: 2011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Giá: 50000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lượng bản sao: 10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Tác giả: Ngô Thừa Ân</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lần gia hạn cho phép: 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Trong vòng: 7 ngày</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Mô tả chi tiết: truyện thần thoại</w:t>
      </w:r>
    </w:p>
    <w:p w:rsidR="006D4FC8" w:rsidRPr="001D7CAE" w:rsidRDefault="006D4FC8" w:rsidP="007A3890">
      <w:pPr>
        <w:pStyle w:val="Heading5"/>
      </w:pPr>
      <w:r w:rsidRPr="001D7CAE">
        <w:t>Null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ISBN: (leave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Tựa: (leave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Nhà xuất bản: [None]</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Thuộc danh mục: [None]</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Năm: 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Giá: 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lượng bản sao: 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lastRenderedPageBreak/>
        <w:t>Tác giả: [None]</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lần gia hạn cho phép: 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Trong vòng: 7 ngày</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Mô tả chi tiết: (leave blank)</w:t>
      </w:r>
    </w:p>
    <w:p w:rsidR="006D4FC8" w:rsidRPr="001D7CAE" w:rsidRDefault="006D4FC8" w:rsidP="007A3890">
      <w:pPr>
        <w:pStyle w:val="Heading4"/>
      </w:pPr>
      <w:r w:rsidRPr="001D7CAE">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A new Catalogue with name the above information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Catalogue is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errors of Catalogue.</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Catalogue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Catalogue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Null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leaving information blank.</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Catalogue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Catalogue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lastRenderedPageBreak/>
        <w:t>Select the “Quản lý đầu mục”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[Tạo mới] button to create a new Catalogue.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26" w:name="_Toc322381848"/>
      <w:bookmarkStart w:id="527" w:name="_Toc322382033"/>
      <w:bookmarkStart w:id="528" w:name="_Toc322382711"/>
      <w:bookmarkStart w:id="529" w:name="_Toc322579331"/>
      <w:r w:rsidRPr="001D7CAE">
        <w:t>Case 8: Edit Catalogue</w:t>
      </w:r>
      <w:bookmarkEnd w:id="526"/>
      <w:bookmarkEnd w:id="527"/>
      <w:bookmarkEnd w:id="528"/>
      <w:bookmarkEnd w:id="529"/>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Edit Catalogue function correctly works or not.</w:t>
      </w:r>
    </w:p>
    <w:p w:rsidR="006D4FC8" w:rsidRPr="001D7CAE" w:rsidRDefault="006D4FC8" w:rsidP="007A3890">
      <w:pPr>
        <w:pStyle w:val="Heading4"/>
      </w:pPr>
      <w:r w:rsidRPr="001D7CAE">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ISBN: 0000000000001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Tựa: Tây du ký</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Nhà xuất bản: NXB Trẻ</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Thuộc danh mục: Văn học</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Năm: 2011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Giá: 50000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lượng bản sao: 10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Tác giả: Ngô Thừa Ân</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lần gia hạn cho phép: 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Trong vòng: 7 ngày</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Mô tả chi tiết: truyện thần thoại</w:t>
      </w:r>
    </w:p>
    <w:p w:rsidR="006D4FC8" w:rsidRPr="001D7CAE" w:rsidRDefault="006D4FC8" w:rsidP="007A3890">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ISBN: 0000000000001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Tựa: Tây du ký zzzzzzzzzzzzzzzzzzzzzzzzzzzzzzzzzzzzzzzzzzzzzzzzzzzzzzzzzzzzzzzzzzzzzzzzzzzzzzzzzzzzzzz</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Nhà xuất bản: NXB Trẻ</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Thuộc danh mục: Văn học</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Năm: 2011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Giá: 50000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lượng bản sao: 10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Tác giả: Ngô Thừa Ân</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lần gia hạn cho phép: 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Trong vòng: 7 ngày</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Mô tả chi tiết: truyện thần thoại</w:t>
      </w:r>
    </w:p>
    <w:p w:rsidR="006D4FC8" w:rsidRPr="001D7CAE" w:rsidRDefault="006D4FC8" w:rsidP="007A3890">
      <w:pPr>
        <w:pStyle w:val="Heading5"/>
      </w:pPr>
      <w:r w:rsidRPr="001D7CAE">
        <w:t>Null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ISBN: (leave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lastRenderedPageBreak/>
        <w:t>Tựa: (leave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Nhà xuất bản: [None]</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Thuộc danh mục: [None]</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Năm: 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Giá: 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lượng bản sao: 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Tác giả: [None]</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lần gia hạn cho phép: 0</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Trong vòng: 7 ngày</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Mô tả chi tiết: (leave blank)</w:t>
      </w:r>
    </w:p>
    <w:p w:rsidR="006D4FC8" w:rsidRPr="001D7CAE" w:rsidRDefault="006D4FC8" w:rsidP="007A3890">
      <w:pPr>
        <w:pStyle w:val="Heading4"/>
      </w:pPr>
      <w:r w:rsidRPr="001D7CAE">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Catalogue with the specific ISBN will be updated with the above information to the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Catalogue is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errors of the Catalogue.</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Catalogue will be updated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Catalogue is not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Null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leaving information blank.</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Catalogue will be updated in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Catalogue is not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lastRenderedPageBreak/>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đầu mục”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a record to be edit and change the information in the right of the Management form.</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B84A90">
      <w:pPr>
        <w:pStyle w:val="Heading3"/>
        <w:rPr>
          <w:i/>
          <w:iCs/>
        </w:rPr>
      </w:pPr>
      <w:bookmarkStart w:id="530" w:name="_Toc322381849"/>
      <w:bookmarkStart w:id="531" w:name="_Toc322382034"/>
      <w:bookmarkStart w:id="532" w:name="_Toc322382712"/>
      <w:bookmarkStart w:id="533" w:name="_Toc322579332"/>
      <w:r w:rsidRPr="001D7CAE">
        <w:t>Case 9: Insert Copy</w:t>
      </w:r>
      <w:bookmarkEnd w:id="530"/>
      <w:bookmarkEnd w:id="531"/>
      <w:bookmarkEnd w:id="532"/>
      <w:bookmarkEnd w:id="533"/>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Insert Copy function correctly works or not.</w:t>
      </w:r>
    </w:p>
    <w:p w:rsidR="006D4FC8" w:rsidRPr="001D7CAE" w:rsidRDefault="006D4FC8" w:rsidP="007A3890">
      <w:pPr>
        <w:pStyle w:val="Heading4"/>
      </w:pPr>
      <w:r w:rsidRPr="001D7CAE">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Number of copy: 8</w:t>
      </w:r>
    </w:p>
    <w:p w:rsidR="006D4FC8" w:rsidRPr="001D7CAE" w:rsidRDefault="006D4FC8" w:rsidP="007A3890">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Number of copy: 0</w:t>
      </w:r>
    </w:p>
    <w:p w:rsidR="006D4FC8" w:rsidRPr="001D7CAE" w:rsidRDefault="006D4FC8" w:rsidP="007A3890">
      <w:pPr>
        <w:pStyle w:val="Heading4"/>
      </w:pPr>
      <w:r w:rsidRPr="001D7CAE">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numbers of Copies with generated barcodes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Copy is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Copy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Copy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lastRenderedPageBreak/>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danh mục”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a catalogue to edit or add new catalogue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Navigate to “Danh sách bản sao chi tiết” or enter a number of copies on the “insert page”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[Thêm sách] button to create new Copies.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Enter the number of copies on the “Thêm sách” page.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“Đồng ý”</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34" w:name="_Toc322381850"/>
      <w:bookmarkStart w:id="535" w:name="_Toc322382035"/>
      <w:bookmarkStart w:id="536" w:name="_Toc322382713"/>
      <w:bookmarkStart w:id="537" w:name="_Toc322579333"/>
      <w:r w:rsidRPr="001D7CAE">
        <w:t>Case 10: Delete Copy</w:t>
      </w:r>
      <w:bookmarkEnd w:id="534"/>
      <w:bookmarkEnd w:id="535"/>
      <w:bookmarkEnd w:id="536"/>
      <w:bookmarkEnd w:id="537"/>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Delete Copy function correctly works or not.</w:t>
      </w:r>
    </w:p>
    <w:p w:rsidR="006D4FC8" w:rsidRPr="001D7CAE" w:rsidRDefault="006D4FC8" w:rsidP="007A3890">
      <w:pPr>
        <w:pStyle w:val="Heading4"/>
      </w:pPr>
      <w:r w:rsidRPr="001D7CAE">
        <w:t>Inputs</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N/A</w:t>
      </w:r>
    </w:p>
    <w:p w:rsidR="006D4FC8" w:rsidRPr="001D7CAE" w:rsidRDefault="006D4FC8" w:rsidP="007A3890">
      <w:pPr>
        <w:pStyle w:val="Heading4"/>
      </w:pPr>
      <w:r w:rsidRPr="001D7CAE">
        <w:t>Expected Outputs &amp; Pass/Fail criteria</w:t>
      </w:r>
    </w:p>
    <w:p w:rsidR="006D4FC8" w:rsidRPr="001D7CAE" w:rsidRDefault="006D4FC8" w:rsidP="007A3890">
      <w:pPr>
        <w:pStyle w:val="Heading5"/>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Copy with specific barcode will be deleted for the database.</w:t>
      </w:r>
    </w:p>
    <w:p w:rsidR="006D4FC8" w:rsidRPr="001D7CAE" w:rsidRDefault="006D4FC8" w:rsidP="007A3890">
      <w:pPr>
        <w:pStyle w:val="Heading5"/>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Copy is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danh mục”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a catalogue to edit.</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Navigate to “Danh sách bản sao chi tiết” or enter a number of copies on the “insert page”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on a specific barcode.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Clck “Xóa” button.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 xml:space="preserve">Click “Đồng ý”. </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38" w:name="_Toc322381851"/>
      <w:bookmarkStart w:id="539" w:name="_Toc322382036"/>
      <w:bookmarkStart w:id="540" w:name="_Toc322382714"/>
      <w:bookmarkStart w:id="541" w:name="_Toc322579334"/>
      <w:r w:rsidRPr="001D7CAE">
        <w:lastRenderedPageBreak/>
        <w:t>Case 11: Insert Rental</w:t>
      </w:r>
      <w:bookmarkEnd w:id="538"/>
      <w:bookmarkEnd w:id="539"/>
      <w:bookmarkEnd w:id="540"/>
      <w:bookmarkEnd w:id="541"/>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Insert Rental function correctly works or not.</w:t>
      </w:r>
    </w:p>
    <w:p w:rsidR="006D4FC8" w:rsidRPr="001D7CAE" w:rsidRDefault="006D4FC8" w:rsidP="007A3890">
      <w:pPr>
        <w:pStyle w:val="Heading4"/>
      </w:pPr>
      <w:r w:rsidRPr="001D7CAE">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Mã độc giả: PhuNH60177</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Mã sách: 00001000013</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mượn: 19/03/2012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trả: 26/03/2012</w:t>
      </w:r>
    </w:p>
    <w:p w:rsidR="006D4FC8" w:rsidRPr="001D7CAE" w:rsidRDefault="006D4FC8" w:rsidP="007A3890">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Mã độc giả: PhuN</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Mã sách: 01</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mượn: 19/03/2012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trả: 12/03/2012</w:t>
      </w:r>
    </w:p>
    <w:p w:rsidR="006D4FC8" w:rsidRPr="001D7CAE" w:rsidRDefault="006D4FC8" w:rsidP="007A3890">
      <w:pPr>
        <w:pStyle w:val="Heading5"/>
      </w:pPr>
      <w:r w:rsidRPr="001D7CAE">
        <w:t>Null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Mã độc giả: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Mã sách: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mượn: 19/03/2012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trả: 26/03/2012</w:t>
      </w:r>
    </w:p>
    <w:p w:rsidR="006D4FC8" w:rsidRPr="001D7CAE" w:rsidRDefault="006D4FC8" w:rsidP="007A3890">
      <w:pPr>
        <w:pStyle w:val="Heading4"/>
      </w:pPr>
      <w:r w:rsidRPr="001D7CAE">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new Rental with above information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Rental is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errors of Rental information.</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Rental will be inserted into database.</w:t>
      </w:r>
    </w:p>
    <w:p w:rsidR="006D4FC8" w:rsidRPr="001D7CAE" w:rsidRDefault="006D4FC8" w:rsidP="007A3890">
      <w:pPr>
        <w:pStyle w:val="Heading6"/>
      </w:pPr>
      <w:r w:rsidRPr="001D7CAE">
        <w:lastRenderedPageBreak/>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Rental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Null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errors of Rental information.</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Rental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Rental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mượn trả”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tab [Mượn trả].</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button [Ghi mượn].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[Ghi mượn]</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42" w:name="_Toc322381852"/>
      <w:bookmarkStart w:id="543" w:name="_Toc322382037"/>
      <w:bookmarkStart w:id="544" w:name="_Toc322382715"/>
      <w:bookmarkStart w:id="545" w:name="_Toc322579335"/>
      <w:r w:rsidRPr="001D7CAE">
        <w:t>Case 12: Expand Rental</w:t>
      </w:r>
      <w:bookmarkEnd w:id="542"/>
      <w:bookmarkEnd w:id="543"/>
      <w:bookmarkEnd w:id="544"/>
      <w:bookmarkEnd w:id="545"/>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Expand Rental function correctly works or not.</w:t>
      </w:r>
    </w:p>
    <w:p w:rsidR="006D4FC8" w:rsidRPr="001D7CAE" w:rsidRDefault="006D4FC8" w:rsidP="007A3890">
      <w:pPr>
        <w:pStyle w:val="Heading4"/>
      </w:pPr>
      <w:r w:rsidRPr="001D7CAE">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hết hạn mới: 26/03/2012</w:t>
      </w:r>
    </w:p>
    <w:p w:rsidR="006D4FC8" w:rsidRPr="001D7CAE" w:rsidRDefault="006D4FC8" w:rsidP="007A3890">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hết hạn mới: 12/03/2012</w:t>
      </w:r>
    </w:p>
    <w:p w:rsidR="006D4FC8" w:rsidRPr="001D7CAE" w:rsidRDefault="006D4FC8" w:rsidP="007A3890">
      <w:pPr>
        <w:pStyle w:val="Heading4"/>
      </w:pPr>
      <w:r w:rsidRPr="001D7CAE">
        <w:lastRenderedPageBreak/>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Rental will be updated with new return date 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Rental is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 of return date of Rental.</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Rental will be updated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Rental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mượn trả”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tab [Mượn trả].</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a rental to be expanded.</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button [Gia hạn].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Choose the new return date.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[Gia hạn]</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46" w:name="_Toc322381853"/>
      <w:bookmarkStart w:id="547" w:name="_Toc322382038"/>
      <w:bookmarkStart w:id="548" w:name="_Toc322382716"/>
      <w:bookmarkStart w:id="549" w:name="_Toc322579336"/>
      <w:r w:rsidRPr="001D7CAE">
        <w:t>Case 13: Finish Rental</w:t>
      </w:r>
      <w:bookmarkEnd w:id="546"/>
      <w:bookmarkEnd w:id="547"/>
      <w:bookmarkEnd w:id="548"/>
      <w:bookmarkEnd w:id="549"/>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Finish Rental function correctly works or not.</w:t>
      </w:r>
    </w:p>
    <w:p w:rsidR="006D4FC8" w:rsidRPr="001D7CAE" w:rsidRDefault="006D4FC8" w:rsidP="007A3890">
      <w:pPr>
        <w:pStyle w:val="Heading4"/>
      </w:pPr>
      <w:r w:rsidRPr="001D7CAE">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trả: 19/03/2012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Tình trạng: đã trả</w:t>
      </w:r>
    </w:p>
    <w:p w:rsidR="006D4FC8" w:rsidRPr="001D7CAE" w:rsidRDefault="006D4FC8" w:rsidP="007A3890">
      <w:pPr>
        <w:pStyle w:val="Heading5"/>
      </w:pPr>
      <w:r w:rsidRPr="001D7CAE">
        <w:lastRenderedPageBreak/>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trả: 12/03/2012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Tình trạng: đã trả</w:t>
      </w:r>
    </w:p>
    <w:p w:rsidR="006D4FC8" w:rsidRPr="001D7CAE" w:rsidRDefault="006D4FC8" w:rsidP="007A3890">
      <w:pPr>
        <w:pStyle w:val="Heading4"/>
      </w:pPr>
      <w:r w:rsidRPr="001D7CAE">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Rental will be updated with return date and status 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Rental is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errors of Rental information.</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Rental will not be updated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Rental is not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 lý mượn trả”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tab [Mượn trả].</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a rental to be finished.</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button [Ghi trả].</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Choose the return date and status.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[Ghi trả]</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50" w:name="_Toc322381854"/>
      <w:bookmarkStart w:id="551" w:name="_Toc322382039"/>
      <w:bookmarkStart w:id="552" w:name="_Toc322382717"/>
      <w:bookmarkStart w:id="553" w:name="_Toc322579337"/>
      <w:r w:rsidRPr="001D7CAE">
        <w:t>Case 14: Insert User</w:t>
      </w:r>
      <w:bookmarkEnd w:id="550"/>
      <w:bookmarkEnd w:id="551"/>
      <w:bookmarkEnd w:id="552"/>
      <w:bookmarkEnd w:id="553"/>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Insert User function correctly works or not.</w:t>
      </w:r>
    </w:p>
    <w:p w:rsidR="006D4FC8" w:rsidRPr="001D7CAE" w:rsidRDefault="006D4FC8" w:rsidP="007A3890">
      <w:pPr>
        <w:pStyle w:val="Heading4"/>
      </w:pPr>
      <w:r w:rsidRPr="001D7CAE">
        <w:lastRenderedPageBreak/>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Mã người dùng: PhuNH60177</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Tên người dùng: Phú đẹp trai</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Vai trò: Độc giả</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sinh: 01/09/1988</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CMND: 025511422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điện thoại: 01696433444</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cấp thẻ: 19/03/2012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hết hạn: 20/03/2012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Tình trạng: Đang hoạt động</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 xml:space="preserve">Email: </w:t>
      </w:r>
      <w:hyperlink r:id="rId140" w:history="1">
        <w:r w:rsidRPr="001D7CAE">
          <w:rPr>
            <w:rStyle w:val="Hyperlink"/>
            <w:rFonts w:asciiTheme="majorHAnsi" w:hAnsiTheme="majorHAnsi"/>
            <w:color w:val="000000" w:themeColor="text1"/>
            <w:sz w:val="24"/>
            <w:szCs w:val="24"/>
          </w:rPr>
          <w:t>phunh60177@fpt.edu.vn</w:t>
        </w:r>
      </w:hyperlink>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Địa chỉ: QTSC, đường Tô Ký, Quận 12, TP.HCM</w:t>
      </w:r>
    </w:p>
    <w:p w:rsidR="006D4FC8" w:rsidRPr="001D7CAE" w:rsidRDefault="006D4FC8" w:rsidP="007A3890">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Mã người dùng: PhuNH60177handsomeeeeeeeeeeeeeeeeeeeeeeeeeeeeee</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Tên người dùng: Phú đẹp traiiiiiiiiiiiiiiiiiiiiiiiiiiiiiiiiiiiiiiiiiiiiiiiiiiiiiiiiiiiiiiiiiiiiii</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Vai trò: Độc giả</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sinh: 01/09/2012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CMND: 02551142222222222222222222222222222222222222222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điện thoại: 016964334444444444444444444444444444444444444</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cấp thẻ: 20/03/2012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hết hạn: 18/03/2012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Tình trạng: Đang hoạt động</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Email: phunh60177</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Địa chỉ: QTSC, đường Tô Ký, Quận 12, TP.HCMmmmmmmmmmmmmmmmmmmmmmmmmmmmmmmmmmmmmmmmmmmmmmmmmmmmmmmmmmmmmmmmmmmmmmmm</w:t>
      </w:r>
    </w:p>
    <w:p w:rsidR="006D4FC8" w:rsidRPr="001D7CAE" w:rsidRDefault="006D4FC8" w:rsidP="007A3890">
      <w:pPr>
        <w:pStyle w:val="Heading5"/>
      </w:pPr>
      <w:r w:rsidRPr="001D7CAE">
        <w:t>Null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Mã người dùng: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Tên người dùng: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Vai trò: Độc giả</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sinh: 01/09/1988</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CMND: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điện thoại: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cấp thẻ: 19/03/2012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hết hạn: 20/03/2012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lastRenderedPageBreak/>
        <w:t>Tình trạng: Đang hoạt động</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Email: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Địa chỉ: (blank)</w:t>
      </w:r>
    </w:p>
    <w:p w:rsidR="006D4FC8" w:rsidRPr="001D7CAE" w:rsidRDefault="006D4FC8" w:rsidP="007A3890">
      <w:pPr>
        <w:pStyle w:val="Heading4"/>
      </w:pPr>
      <w:r w:rsidRPr="001D7CAE">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new User with id PhuNH60177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User is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errors of User information.</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User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User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Null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errors of User information.</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No new User will be inserted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User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“Quảnlý người dùng”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[Tạomới người dùng] button to create a new User.</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lastRenderedPageBreak/>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color w:val="000000" w:themeColor="text1"/>
          <w:sz w:val="24"/>
          <w:szCs w:val="24"/>
        </w:rPr>
      </w:pPr>
    </w:p>
    <w:p w:rsidR="006D4FC8" w:rsidRPr="001D7CAE" w:rsidRDefault="006D4FC8" w:rsidP="00B84A90">
      <w:pPr>
        <w:pStyle w:val="Heading3"/>
        <w:rPr>
          <w:i/>
          <w:iCs/>
        </w:rPr>
      </w:pPr>
      <w:bookmarkStart w:id="554" w:name="_Toc322381855"/>
      <w:bookmarkStart w:id="555" w:name="_Toc322382040"/>
      <w:bookmarkStart w:id="556" w:name="_Toc322382718"/>
      <w:bookmarkStart w:id="557" w:name="_Toc322579338"/>
      <w:r w:rsidRPr="001D7CAE">
        <w:t>Case 15: Edit User</w:t>
      </w:r>
      <w:bookmarkEnd w:id="554"/>
      <w:bookmarkEnd w:id="555"/>
      <w:bookmarkEnd w:id="556"/>
      <w:bookmarkEnd w:id="557"/>
    </w:p>
    <w:p w:rsidR="006D4FC8" w:rsidRPr="001D7CAE" w:rsidRDefault="006D4FC8" w:rsidP="007A3890">
      <w:pPr>
        <w:pStyle w:val="Heading4"/>
      </w:pPr>
      <w:r w:rsidRPr="001D7CAE">
        <w:t>Purpose</w:t>
      </w:r>
    </w:p>
    <w:p w:rsidR="006D4FC8" w:rsidRPr="001D7CAE" w:rsidRDefault="006D4FC8" w:rsidP="006D4FC8">
      <w:pPr>
        <w:pStyle w:val="ListParagraph"/>
        <w:autoSpaceDE w:val="0"/>
        <w:autoSpaceDN w:val="0"/>
        <w:adjustRightInd w:val="0"/>
        <w:spacing w:after="0" w:line="240" w:lineRule="auto"/>
        <w:ind w:left="1224"/>
        <w:rPr>
          <w:rFonts w:asciiTheme="majorHAnsi" w:hAnsiTheme="majorHAnsi"/>
          <w:color w:val="000000" w:themeColor="text1"/>
          <w:sz w:val="24"/>
          <w:szCs w:val="24"/>
        </w:rPr>
      </w:pPr>
      <w:r w:rsidRPr="001D7CAE">
        <w:rPr>
          <w:rFonts w:asciiTheme="majorHAnsi" w:hAnsiTheme="majorHAnsi"/>
          <w:color w:val="000000" w:themeColor="text1"/>
          <w:sz w:val="24"/>
          <w:szCs w:val="24"/>
        </w:rPr>
        <w:t>Test if the Edit User function correctly works or not.</w:t>
      </w:r>
    </w:p>
    <w:p w:rsidR="006D4FC8" w:rsidRPr="001D7CAE" w:rsidRDefault="006D4FC8" w:rsidP="007A3890">
      <w:pPr>
        <w:pStyle w:val="Heading4"/>
      </w:pPr>
      <w:r w:rsidRPr="001D7CAE">
        <w:t>Inputs</w:t>
      </w:r>
    </w:p>
    <w:p w:rsidR="006D4FC8" w:rsidRPr="001D7CAE" w:rsidRDefault="006D4FC8" w:rsidP="007A3890">
      <w:pPr>
        <w:pStyle w:val="Heading5"/>
      </w:pPr>
      <w:r w:rsidRPr="001D7CAE">
        <w:t xml:space="preserve">Normal </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Tên người dùng: Phú đẹp trai</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Vai trò: Độc giả</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sinh: 01/09/1988</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CMND: 025511422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điện thoại: 01696433444</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cấp thẻ: 19/03/2012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hết hạn: 20/03/2012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Tình trạng: Đang hoạt động</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 xml:space="preserve">Email: </w:t>
      </w:r>
      <w:hyperlink r:id="rId141" w:history="1">
        <w:r w:rsidRPr="001D7CAE">
          <w:rPr>
            <w:rStyle w:val="Hyperlink"/>
            <w:rFonts w:asciiTheme="majorHAnsi" w:hAnsiTheme="majorHAnsi"/>
            <w:color w:val="000000" w:themeColor="text1"/>
            <w:sz w:val="24"/>
            <w:szCs w:val="24"/>
          </w:rPr>
          <w:t>phunh60177@fpt.edu.vn</w:t>
        </w:r>
      </w:hyperlink>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Địa chỉ: QTSC, đường Tô Ký, Quận 12, TP.HCM</w:t>
      </w:r>
    </w:p>
    <w:p w:rsidR="006D4FC8" w:rsidRPr="001D7CAE" w:rsidRDefault="006D4FC8" w:rsidP="007A3890">
      <w:pPr>
        <w:pStyle w:val="Heading5"/>
      </w:pPr>
      <w:r w:rsidRPr="001D7CAE">
        <w:t>Abnormal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Tên người dùng: Phú đẹp traiiiiiiiiiiiiiiiiiiiiiiiiiiiiiiiiiiiiiiiiiiiiiiiiiiiiiiiiiiiiiiiiiiiiii</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Vai trò: Độc giả</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sinh: 01/09/2012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CMND: 02551142222222222222222222222222222222222222222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điện thoại: 016964334444444444444444444444444444444444444</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cấp thẻ: 20/03/2012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hết hạn: 18/03/2012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Tình trạng: Đang hoạt động</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Email: phunh60177</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Địa chỉ: QTSC, đường Tô Ký, Quận 12, TP.HCMmmmmmmmmmmmmmmmmmmmmmmmmmmmmmmmmmmmmmmmmmmmmmmmmmmmmmmmmmmmmmmmmmmmmmmm</w:t>
      </w:r>
    </w:p>
    <w:p w:rsidR="006D4FC8" w:rsidRPr="001D7CAE" w:rsidRDefault="006D4FC8" w:rsidP="007A3890">
      <w:pPr>
        <w:pStyle w:val="Heading5"/>
      </w:pPr>
      <w:r w:rsidRPr="001D7CAE">
        <w:t>Null</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Tên người dùng: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lastRenderedPageBreak/>
        <w:t>Vai trò: Độc giả</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sinh: 01/09/1988</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CMND: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Số điện thoại: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cấp thẻ: 19/03/2012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Ngày hết hạn: 20/03/2012</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Tình trạng: Đang hoạt động</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Email: (blank)</w:t>
      </w:r>
    </w:p>
    <w:p w:rsidR="006D4FC8" w:rsidRPr="001D7CAE" w:rsidRDefault="006D4FC8" w:rsidP="006D4FC8">
      <w:pPr>
        <w:pStyle w:val="ListParagraph"/>
        <w:autoSpaceDE w:val="0"/>
        <w:autoSpaceDN w:val="0"/>
        <w:adjustRightInd w:val="0"/>
        <w:spacing w:after="0" w:line="240" w:lineRule="auto"/>
        <w:ind w:left="1728"/>
        <w:rPr>
          <w:rFonts w:asciiTheme="majorHAnsi" w:hAnsiTheme="majorHAnsi"/>
          <w:color w:val="000000" w:themeColor="text1"/>
          <w:sz w:val="24"/>
          <w:szCs w:val="24"/>
        </w:rPr>
      </w:pPr>
      <w:r w:rsidRPr="001D7CAE">
        <w:rPr>
          <w:rFonts w:asciiTheme="majorHAnsi" w:hAnsiTheme="majorHAnsi"/>
          <w:color w:val="000000" w:themeColor="text1"/>
          <w:sz w:val="24"/>
          <w:szCs w:val="24"/>
        </w:rPr>
        <w:t>Địa chỉ: (blank)</w:t>
      </w:r>
    </w:p>
    <w:p w:rsidR="006D4FC8" w:rsidRPr="001D7CAE" w:rsidRDefault="006D4FC8" w:rsidP="007A3890">
      <w:pPr>
        <w:pStyle w:val="Heading4"/>
      </w:pPr>
      <w:r w:rsidRPr="001D7CAE">
        <w:t>Expected Outputs &amp; Pass/Fail criteria</w:t>
      </w:r>
    </w:p>
    <w:p w:rsidR="006D4FC8" w:rsidRPr="001D7CAE" w:rsidRDefault="006D4FC8" w:rsidP="007A3890">
      <w:pPr>
        <w:pStyle w:val="Heading5"/>
      </w:pPr>
      <w:r w:rsidRPr="001D7CAE">
        <w:t>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The user PhuNH60177’s information will be updated 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User is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Abnormal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errors of User information.</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User will not be updated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User is not updated: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5"/>
      </w:pPr>
      <w:r w:rsidRPr="001D7CAE">
        <w:t>Null</w:t>
      </w:r>
    </w:p>
    <w:p w:rsidR="006D4FC8" w:rsidRPr="001D7CAE" w:rsidRDefault="006D4FC8" w:rsidP="007A3890">
      <w:pPr>
        <w:pStyle w:val="Heading6"/>
      </w:pPr>
      <w:r w:rsidRPr="001D7CAE">
        <w:t>Expected Output</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A message will be shown remind the user about the errors of User information.</w:t>
      </w:r>
    </w:p>
    <w:p w:rsidR="006D4FC8" w:rsidRPr="001D7CAE" w:rsidRDefault="006D4FC8" w:rsidP="006D4FC8">
      <w:pPr>
        <w:autoSpaceDE w:val="0"/>
        <w:autoSpaceDN w:val="0"/>
        <w:adjustRightInd w:val="0"/>
        <w:spacing w:after="0" w:line="240" w:lineRule="auto"/>
        <w:ind w:left="2160"/>
        <w:rPr>
          <w:rFonts w:asciiTheme="majorHAnsi" w:hAnsiTheme="majorHAnsi"/>
          <w:color w:val="000000" w:themeColor="text1"/>
          <w:szCs w:val="24"/>
        </w:rPr>
      </w:pPr>
      <w:r w:rsidRPr="001D7CAE">
        <w:rPr>
          <w:rFonts w:asciiTheme="majorHAnsi" w:hAnsiTheme="majorHAnsi"/>
          <w:color w:val="000000" w:themeColor="text1"/>
          <w:szCs w:val="24"/>
        </w:rPr>
        <w:t>User will not be updated into database.</w:t>
      </w:r>
    </w:p>
    <w:p w:rsidR="006D4FC8" w:rsidRPr="001D7CAE" w:rsidRDefault="006D4FC8" w:rsidP="007A3890">
      <w:pPr>
        <w:pStyle w:val="Heading6"/>
      </w:pPr>
      <w:r w:rsidRPr="001D7CAE">
        <w:t>Pass/Fail criteria</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After the procedure if the new User is not created: Pass</w:t>
      </w:r>
    </w:p>
    <w:p w:rsidR="006D4FC8" w:rsidRPr="001D7CAE" w:rsidRDefault="006D4FC8" w:rsidP="006D4FC8">
      <w:pPr>
        <w:pStyle w:val="ListParagraph"/>
        <w:autoSpaceDE w:val="0"/>
        <w:autoSpaceDN w:val="0"/>
        <w:adjustRightInd w:val="0"/>
        <w:spacing w:after="0" w:line="240" w:lineRule="auto"/>
        <w:ind w:left="2232"/>
        <w:rPr>
          <w:rFonts w:asciiTheme="majorHAnsi" w:hAnsiTheme="majorHAnsi"/>
          <w:color w:val="000000" w:themeColor="text1"/>
          <w:sz w:val="24"/>
          <w:szCs w:val="24"/>
        </w:rPr>
      </w:pPr>
      <w:r w:rsidRPr="001D7CAE">
        <w:rPr>
          <w:rFonts w:asciiTheme="majorHAnsi" w:hAnsiTheme="majorHAnsi"/>
          <w:color w:val="000000" w:themeColor="text1"/>
          <w:sz w:val="24"/>
          <w:szCs w:val="24"/>
        </w:rPr>
        <w:t>Or else: Fail</w:t>
      </w:r>
    </w:p>
    <w:p w:rsidR="006D4FC8" w:rsidRPr="001D7CAE" w:rsidRDefault="006D4FC8" w:rsidP="007A3890">
      <w:pPr>
        <w:pStyle w:val="Heading4"/>
      </w:pPr>
      <w:r w:rsidRPr="001D7CAE">
        <w:lastRenderedPageBreak/>
        <w:t>Test Procedure</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User logged in as a Librarian</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Select the “Quảnlý người dùng” feature from the Main menu.</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the [chỉnh sửa thông tin người dùng] button to edit user.</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Type in the Inputs.</w:t>
      </w:r>
    </w:p>
    <w:p w:rsidR="006D4FC8" w:rsidRPr="001D7CAE" w:rsidRDefault="006D4FC8" w:rsidP="0085092E">
      <w:pPr>
        <w:pStyle w:val="ListParagraph"/>
        <w:numPr>
          <w:ilvl w:val="0"/>
          <w:numId w:val="29"/>
        </w:numPr>
        <w:autoSpaceDE w:val="0"/>
        <w:autoSpaceDN w:val="0"/>
        <w:adjustRightInd w:val="0"/>
        <w:spacing w:before="0" w:after="0" w:line="240" w:lineRule="auto"/>
        <w:rPr>
          <w:rFonts w:asciiTheme="majorHAnsi" w:hAnsiTheme="majorHAnsi"/>
          <w:color w:val="000000" w:themeColor="text1"/>
          <w:sz w:val="24"/>
          <w:szCs w:val="24"/>
        </w:rPr>
      </w:pPr>
      <w:r w:rsidRPr="001D7CAE">
        <w:rPr>
          <w:rFonts w:asciiTheme="majorHAnsi" w:hAnsiTheme="majorHAnsi"/>
          <w:color w:val="000000" w:themeColor="text1"/>
          <w:sz w:val="24"/>
          <w:szCs w:val="24"/>
        </w:rPr>
        <w:t>Click on [Lưu]</w:t>
      </w:r>
    </w:p>
    <w:p w:rsidR="006D4FC8" w:rsidRPr="001D7CAE" w:rsidRDefault="006D4FC8" w:rsidP="006D4FC8">
      <w:pPr>
        <w:pStyle w:val="ListParagraph"/>
        <w:autoSpaceDE w:val="0"/>
        <w:autoSpaceDN w:val="0"/>
        <w:adjustRightInd w:val="0"/>
        <w:spacing w:after="0" w:line="240" w:lineRule="auto"/>
        <w:ind w:left="2160"/>
        <w:rPr>
          <w:rFonts w:asciiTheme="majorHAnsi" w:hAnsiTheme="majorHAnsi"/>
          <w:b/>
          <w:color w:val="000000" w:themeColor="text1"/>
          <w:sz w:val="24"/>
          <w:szCs w:val="24"/>
        </w:rPr>
      </w:pPr>
    </w:p>
    <w:p w:rsidR="006D4FC8" w:rsidRPr="001D7CAE" w:rsidRDefault="006D4FC8" w:rsidP="007A3890">
      <w:pPr>
        <w:pStyle w:val="Heading2"/>
      </w:pPr>
      <w:bookmarkStart w:id="558" w:name="_Toc322381856"/>
      <w:bookmarkStart w:id="559" w:name="_Toc322382041"/>
      <w:bookmarkStart w:id="560" w:name="_Toc322382215"/>
      <w:bookmarkStart w:id="561" w:name="_Toc322382358"/>
      <w:bookmarkStart w:id="562" w:name="_Toc322382719"/>
      <w:bookmarkStart w:id="563" w:name="_Toc322579339"/>
      <w:r w:rsidRPr="001D7CAE">
        <w:t>Checklists</w:t>
      </w:r>
      <w:bookmarkEnd w:id="558"/>
      <w:bookmarkEnd w:id="559"/>
      <w:bookmarkEnd w:id="560"/>
      <w:bookmarkEnd w:id="561"/>
      <w:bookmarkEnd w:id="562"/>
      <w:bookmarkEnd w:id="563"/>
    </w:p>
    <w:p w:rsidR="006D4FC8" w:rsidRPr="001D7CAE" w:rsidRDefault="006D4FC8" w:rsidP="00B84A90">
      <w:pPr>
        <w:pStyle w:val="Heading3"/>
      </w:pPr>
      <w:bookmarkStart w:id="564" w:name="_Toc322381857"/>
      <w:bookmarkStart w:id="565" w:name="_Toc322382042"/>
      <w:bookmarkStart w:id="566" w:name="_Toc322382720"/>
      <w:bookmarkStart w:id="567" w:name="_Toc322579340"/>
      <w:r w:rsidRPr="001D7CAE">
        <w:t>Checklist of Validation</w:t>
      </w:r>
      <w:bookmarkEnd w:id="564"/>
      <w:bookmarkEnd w:id="565"/>
      <w:bookmarkEnd w:id="566"/>
      <w:bookmarkEnd w:id="567"/>
      <w:r w:rsidRPr="001D7CAE">
        <w:t xml:space="preserve"> </w:t>
      </w:r>
    </w:p>
    <w:tbl>
      <w:tblPr>
        <w:tblW w:w="9126" w:type="dxa"/>
        <w:tblInd w:w="108" w:type="dxa"/>
        <w:tblLook w:val="04A0" w:firstRow="1" w:lastRow="0" w:firstColumn="1" w:lastColumn="0" w:noHBand="0" w:noVBand="1"/>
      </w:tblPr>
      <w:tblGrid>
        <w:gridCol w:w="572"/>
        <w:gridCol w:w="4172"/>
        <w:gridCol w:w="3119"/>
        <w:gridCol w:w="1263"/>
      </w:tblGrid>
      <w:tr w:rsidR="00CC5522" w:rsidRPr="001D7CAE" w:rsidTr="00CC5522">
        <w:trPr>
          <w:trHeight w:val="843"/>
          <w:tblHeader/>
        </w:trPr>
        <w:tc>
          <w:tcPr>
            <w:tcW w:w="572" w:type="dxa"/>
            <w:tcBorders>
              <w:top w:val="single" w:sz="4" w:space="0" w:color="auto"/>
              <w:left w:val="single" w:sz="4" w:space="0" w:color="auto"/>
              <w:bottom w:val="double" w:sz="6" w:space="0" w:color="auto"/>
              <w:right w:val="single" w:sz="4" w:space="0" w:color="auto"/>
            </w:tcBorders>
            <w:shd w:val="clear" w:color="000000" w:fill="C0C0C0"/>
            <w:noWrap/>
            <w:vAlign w:val="bottom"/>
            <w:hideMark/>
          </w:tcPr>
          <w:p w:rsidR="00CC5522" w:rsidRPr="001D7CAE" w:rsidRDefault="00CC5522" w:rsidP="006D4FC8">
            <w:pPr>
              <w:spacing w:after="0" w:line="240" w:lineRule="auto"/>
              <w:rPr>
                <w:rFonts w:asciiTheme="majorHAnsi" w:eastAsia="ＭＳ Ｐゴシック" w:hAnsiTheme="majorHAnsi" w:cs="Arial"/>
                <w:b/>
                <w:bCs/>
                <w:color w:val="000000" w:themeColor="text1"/>
                <w:szCs w:val="24"/>
              </w:rPr>
            </w:pPr>
            <w:r w:rsidRPr="001D7CAE">
              <w:rPr>
                <w:rFonts w:asciiTheme="majorHAnsi" w:eastAsia="ＭＳ Ｐゴシック" w:hAnsiTheme="majorHAnsi" w:cs="Arial"/>
                <w:b/>
                <w:bCs/>
                <w:color w:val="000000" w:themeColor="text1"/>
                <w:szCs w:val="24"/>
              </w:rPr>
              <w:t>No.</w:t>
            </w:r>
          </w:p>
        </w:tc>
        <w:tc>
          <w:tcPr>
            <w:tcW w:w="4172" w:type="dxa"/>
            <w:tcBorders>
              <w:top w:val="single" w:sz="4" w:space="0" w:color="auto"/>
              <w:left w:val="nil"/>
              <w:bottom w:val="double" w:sz="6" w:space="0" w:color="auto"/>
              <w:right w:val="single" w:sz="4" w:space="0" w:color="auto"/>
            </w:tcBorders>
            <w:shd w:val="clear" w:color="000000" w:fill="C0C0C0"/>
            <w:noWrap/>
            <w:vAlign w:val="bottom"/>
            <w:hideMark/>
          </w:tcPr>
          <w:p w:rsidR="00CC5522" w:rsidRPr="001D7CAE" w:rsidRDefault="00CC5522" w:rsidP="006D4FC8">
            <w:pPr>
              <w:spacing w:after="0" w:line="240" w:lineRule="auto"/>
              <w:rPr>
                <w:rFonts w:asciiTheme="majorHAnsi" w:eastAsia="ＭＳ Ｐゴシック" w:hAnsiTheme="majorHAnsi" w:cs="Arial"/>
                <w:b/>
                <w:bCs/>
                <w:color w:val="000000" w:themeColor="text1"/>
                <w:szCs w:val="24"/>
              </w:rPr>
            </w:pPr>
            <w:r w:rsidRPr="001D7CAE">
              <w:rPr>
                <w:rFonts w:asciiTheme="majorHAnsi" w:eastAsia="ＭＳ Ｐゴシック" w:hAnsiTheme="majorHAnsi" w:cs="Arial"/>
                <w:b/>
                <w:bCs/>
                <w:color w:val="000000" w:themeColor="text1"/>
                <w:szCs w:val="24"/>
              </w:rPr>
              <w:t>Check item</w:t>
            </w:r>
          </w:p>
        </w:tc>
        <w:tc>
          <w:tcPr>
            <w:tcW w:w="3119" w:type="dxa"/>
            <w:tcBorders>
              <w:top w:val="single" w:sz="4" w:space="0" w:color="auto"/>
              <w:left w:val="nil"/>
              <w:bottom w:val="double" w:sz="6" w:space="0" w:color="auto"/>
              <w:right w:val="single" w:sz="4" w:space="0" w:color="auto"/>
            </w:tcBorders>
            <w:shd w:val="clear" w:color="000000" w:fill="C0C0C0"/>
            <w:noWrap/>
            <w:vAlign w:val="bottom"/>
            <w:hideMark/>
          </w:tcPr>
          <w:p w:rsidR="00CC5522" w:rsidRPr="001D7CAE" w:rsidRDefault="00CC5522" w:rsidP="006D4FC8">
            <w:pPr>
              <w:spacing w:after="0" w:line="240" w:lineRule="auto"/>
              <w:rPr>
                <w:rFonts w:asciiTheme="majorHAnsi" w:eastAsia="ＭＳ Ｐゴシック" w:hAnsiTheme="majorHAnsi" w:cs="Arial"/>
                <w:b/>
                <w:bCs/>
                <w:color w:val="000000" w:themeColor="text1"/>
                <w:szCs w:val="24"/>
              </w:rPr>
            </w:pPr>
            <w:r w:rsidRPr="001D7CAE">
              <w:rPr>
                <w:rFonts w:asciiTheme="majorHAnsi" w:eastAsia="ＭＳ Ｐゴシック" w:hAnsiTheme="majorHAnsi" w:cs="Arial"/>
                <w:b/>
                <w:bCs/>
                <w:color w:val="000000" w:themeColor="text1"/>
                <w:szCs w:val="24"/>
              </w:rPr>
              <w:t>Check result</w:t>
            </w:r>
          </w:p>
        </w:tc>
        <w:tc>
          <w:tcPr>
            <w:tcW w:w="1263" w:type="dxa"/>
            <w:tcBorders>
              <w:top w:val="single" w:sz="4" w:space="0" w:color="auto"/>
              <w:left w:val="nil"/>
              <w:bottom w:val="nil"/>
              <w:right w:val="single" w:sz="4" w:space="0" w:color="auto"/>
            </w:tcBorders>
            <w:shd w:val="clear" w:color="000000" w:fill="C0C0C0"/>
            <w:noWrap/>
            <w:vAlign w:val="bottom"/>
            <w:hideMark/>
          </w:tcPr>
          <w:p w:rsidR="00CC5522" w:rsidRPr="001D7CAE" w:rsidRDefault="00CC5522" w:rsidP="006D4FC8">
            <w:pPr>
              <w:spacing w:after="0" w:line="240" w:lineRule="auto"/>
              <w:rPr>
                <w:rFonts w:asciiTheme="majorHAnsi" w:eastAsia="ＭＳ Ｐゴシック" w:hAnsiTheme="majorHAnsi" w:cs="Arial"/>
                <w:b/>
                <w:bCs/>
                <w:color w:val="000000" w:themeColor="text1"/>
                <w:szCs w:val="24"/>
              </w:rPr>
            </w:pPr>
            <w:r w:rsidRPr="001D7CAE">
              <w:rPr>
                <w:rFonts w:asciiTheme="majorHAnsi" w:eastAsia="ＭＳ Ｐゴシック" w:hAnsiTheme="majorHAnsi" w:cs="Arial"/>
                <w:b/>
                <w:bCs/>
                <w:color w:val="000000" w:themeColor="text1"/>
                <w:szCs w:val="24"/>
              </w:rPr>
              <w:t>Reviewer</w:t>
            </w:r>
          </w:p>
        </w:tc>
      </w:tr>
      <w:tr w:rsidR="00CC5522" w:rsidRPr="001D7CAE" w:rsidTr="00CC5522">
        <w:trPr>
          <w:trHeight w:val="30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w:t>
            </w:r>
          </w:p>
        </w:tc>
        <w:tc>
          <w:tcPr>
            <w:tcW w:w="4172"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exceptions used to indicate error rather than returning status or error codes?</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double" w:sz="6" w:space="0" w:color="auto"/>
              <w:left w:val="single" w:sz="4" w:space="0" w:color="auto"/>
              <w:bottom w:val="nil"/>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72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all classes and public methods commented with .NET style comments?  Note that &lt;summary&gt; comments should discuss the "what" of public methods.  Discussion of "how" should be in &lt;remarks&gt; blocks or in-line with the code in question.</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method arguments validated and rejected with an exception if they are invalid?</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4</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Debug.Asserts used to verify assumptions about the functioning of the code?  Comments like, "j will be positive" should be rewritten as Asserts. </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5</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classes that should not be instantiated have a private constructor?</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6</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classes declared as value types only infrequently used as method parameters, returned from methods or stored in Collections?</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7</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classes, methods and events that are specific to an assembly marked as internal?</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lastRenderedPageBreak/>
              <w:t>8</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singletons that may be accessed by multiple threads instantiated correctly?  See the Enterprise Solution Patterns book, p. 263.</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9</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methods that must be overriden by derived classes marked as abstract?</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10</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classes that should not be overriden marked as sealed?</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11</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Is "as" used for possibly incorrect downcasts? </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12</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classes override ToString instead of defining a Dump method for outputting the object's state?</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13</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log messages sent to the logging component instead of Console?</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14</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finally blocks used for code that must execute following a try? </w:t>
            </w:r>
          </w:p>
        </w:tc>
        <w:tc>
          <w:tcPr>
            <w:tcW w:w="3119" w:type="dxa"/>
            <w:tcBorders>
              <w:top w:val="nil"/>
              <w:left w:val="nil"/>
              <w:bottom w:val="single" w:sz="4" w:space="0" w:color="auto"/>
              <w:right w:val="nil"/>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single" w:sz="4" w:space="0" w:color="auto"/>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15</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xml:space="preserve">Is foreach used in preference to the </w:t>
            </w:r>
            <w:proofErr w:type="gramStart"/>
            <w:r w:rsidRPr="001D7CAE">
              <w:rPr>
                <w:rFonts w:asciiTheme="majorHAnsi" w:eastAsia="ＭＳ Ｐゴシック" w:hAnsiTheme="majorHAnsi" w:cs="Arial"/>
                <w:color w:val="000000" w:themeColor="text1"/>
                <w:szCs w:val="24"/>
              </w:rPr>
              <w:t>for(</w:t>
            </w:r>
            <w:proofErr w:type="gramEnd"/>
            <w:r w:rsidRPr="001D7CAE">
              <w:rPr>
                <w:rFonts w:asciiTheme="majorHAnsi" w:eastAsia="ＭＳ Ｐゴシック" w:hAnsiTheme="majorHAnsi" w:cs="Arial"/>
                <w:color w:val="000000" w:themeColor="text1"/>
                <w:szCs w:val="24"/>
              </w:rPr>
              <w:t>int i...) construct?</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16</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properties used instead of implementing getter and setter methods?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17</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readonly variables used in preference to properties without setters?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18</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Is the override keyword used on all methods that are overriden by derived classes?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19</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interface classes used in preference to abstract classes?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20</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Is code written against an interface rather than an implementing class?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21</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all objects that represent "real-world" or expensive resources implement the IDisposable pattern?</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22</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all objects that implement IDisposable instantiated in a using block?</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23</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Is the lock keyword used in preference to the Monitor.Enter construct?</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lastRenderedPageBreak/>
              <w:t>24</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threads awakened from wait states by events or the Pulse construct, rather than "active" waiting such as Sleep()?</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25</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If equals is overridden, is it done correctly?  The rules for overriding equals are complex, see Richter p153-160 for details.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26</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xml:space="preserve">If == </w:t>
            </w:r>
            <w:proofErr w:type="gramStart"/>
            <w:r w:rsidRPr="001D7CAE">
              <w:rPr>
                <w:rFonts w:asciiTheme="majorHAnsi" w:eastAsia="ＭＳ Ｐゴシック" w:hAnsiTheme="majorHAnsi" w:cs="Arial"/>
                <w:color w:val="000000" w:themeColor="text1"/>
                <w:szCs w:val="24"/>
              </w:rPr>
              <w:t>and !</w:t>
            </w:r>
            <w:proofErr w:type="gramEnd"/>
            <w:r w:rsidRPr="001D7CAE">
              <w:rPr>
                <w:rFonts w:asciiTheme="majorHAnsi" w:eastAsia="ＭＳ Ｐゴシック" w:hAnsiTheme="majorHAnsi" w:cs="Arial"/>
                <w:color w:val="000000" w:themeColor="text1"/>
                <w:szCs w:val="24"/>
              </w:rPr>
              <w:t>= are overridden, so they redirect to Equals?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96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27</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all objects that override Equals also provide an overloaded version of GetHashCode that provides the same semantics as Equals?  Note that overrides to GetHashCode should takeadvantage of the object's member variables, and must return an unchanging hash code.</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28</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all exception classes have a constructor that takes a string and and another constructor that takes a string and an exception?</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29</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all exception classes derive from the base Matrix exceptions and fit correctly into the exception hierarchy?</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30</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all classes that will be marshaled or remoted marked with the Serializable attribute?</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31</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all classes marked with the Serializable attribute have a default constructor?  This includes Exception and EventArgs classes.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32</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all classes that explicitly implement ISerializable provide both the required GetObjectData and the implied constructor that takes a SerializationInfo and a StreamingContext?</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33</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When doing floating point calculations, are all constants doubles rather than integers?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285"/>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34</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xml:space="preserve">Do all delegates have a void return </w:t>
            </w:r>
            <w:r w:rsidRPr="001D7CAE">
              <w:rPr>
                <w:rFonts w:asciiTheme="majorHAnsi" w:eastAsia="ＭＳ Ｐゴシック" w:hAnsiTheme="majorHAnsi" w:cs="Arial"/>
                <w:color w:val="000000" w:themeColor="text1"/>
                <w:szCs w:val="24"/>
              </w:rPr>
              <w:lastRenderedPageBreak/>
              <w:t>type and avoid using output or ref parameters?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lastRenderedPageBreak/>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w:t>
            </w:r>
            <w:r w:rsidRPr="001D7CAE">
              <w:rPr>
                <w:rFonts w:asciiTheme="majorHAnsi" w:eastAsia="ＭＳ Ｐゴシック" w:hAnsiTheme="majorHAnsi" w:cs="Arial"/>
                <w:color w:val="000000" w:themeColor="text1"/>
                <w:szCs w:val="24"/>
              </w:rPr>
              <w:lastRenderedPageBreak/>
              <w:t>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lastRenderedPageBreak/>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lastRenderedPageBreak/>
              <w:t>35</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all delegates send the sender (publisher) as the first argument?  This allows the subscriber to tell which publisher fired the event. </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36</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Are all members of derived EventArg classes read-only?  This prevents one subscriber from modifying the EventArgs, which would affect the other subscribers.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37</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xml:space="preserve">Are delegates published as events?  This prevents the subscribers from firing the </w:t>
            </w:r>
            <w:proofErr w:type="gramStart"/>
            <w:r w:rsidRPr="001D7CAE">
              <w:rPr>
                <w:rFonts w:asciiTheme="majorHAnsi" w:eastAsia="ＭＳ Ｐゴシック" w:hAnsiTheme="majorHAnsi" w:cs="Arial"/>
                <w:color w:val="000000" w:themeColor="text1"/>
                <w:szCs w:val="24"/>
              </w:rPr>
              <w:t>event,</w:t>
            </w:r>
            <w:proofErr w:type="gramEnd"/>
            <w:r w:rsidRPr="001D7CAE">
              <w:rPr>
                <w:rFonts w:asciiTheme="majorHAnsi" w:eastAsia="ＭＳ Ｐゴシック" w:hAnsiTheme="majorHAnsi" w:cs="Arial"/>
                <w:color w:val="000000" w:themeColor="text1"/>
                <w:szCs w:val="24"/>
              </w:rPr>
              <w:t xml:space="preserve"> see Lowy, p. 102 for details.</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38</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Is common setup and teardown nUnit code isolated in Setup and Teardown methods that are marked with the appropriate attribute?</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r w:rsidR="00CC5522" w:rsidRPr="001D7CAE" w:rsidTr="00CC5522">
        <w:trPr>
          <w:trHeight w:val="480"/>
        </w:trPr>
        <w:tc>
          <w:tcPr>
            <w:tcW w:w="572" w:type="dxa"/>
            <w:tcBorders>
              <w:top w:val="nil"/>
              <w:left w:val="single" w:sz="4" w:space="0" w:color="auto"/>
              <w:bottom w:val="single" w:sz="4" w:space="0" w:color="auto"/>
              <w:right w:val="nil"/>
            </w:tcBorders>
            <w:shd w:val="clear" w:color="auto" w:fill="auto"/>
            <w:noWrap/>
            <w:vAlign w:val="bottom"/>
            <w:hideMark/>
          </w:tcPr>
          <w:p w:rsidR="00CC5522" w:rsidRPr="001D7CAE" w:rsidRDefault="00CC5522" w:rsidP="006D4FC8">
            <w:pPr>
              <w:spacing w:after="0" w:line="240" w:lineRule="auto"/>
              <w:jc w:val="right"/>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39</w:t>
            </w:r>
          </w:p>
        </w:tc>
        <w:tc>
          <w:tcPr>
            <w:tcW w:w="4172" w:type="dxa"/>
            <w:tcBorders>
              <w:top w:val="nil"/>
              <w:left w:val="single" w:sz="4" w:space="0" w:color="auto"/>
              <w:bottom w:val="single" w:sz="4" w:space="0" w:color="auto"/>
              <w:right w:val="single" w:sz="4" w:space="0" w:color="auto"/>
            </w:tcBorders>
            <w:shd w:val="clear" w:color="auto" w:fill="auto"/>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Do negative nUnit tests use the ExpectedException attribute to indicate that an exception must be thrown?</w:t>
            </w:r>
          </w:p>
        </w:tc>
        <w:tc>
          <w:tcPr>
            <w:tcW w:w="3119"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OK</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NG</w:t>
            </w:r>
            <w:r w:rsidRPr="001D7CAE">
              <w:rPr>
                <w:rFonts w:asciiTheme="majorHAnsi" w:eastAsia="ＭＳ Ｐゴシック" w:hAnsiTheme="majorHAnsi" w:cs="Arial"/>
                <w:color w:val="000000" w:themeColor="text1"/>
                <w:szCs w:val="24"/>
              </w:rPr>
              <w:t xml:space="preserve">　</w:t>
            </w:r>
            <w:r w:rsidRPr="001D7CAE">
              <w:rPr>
                <w:rFonts w:ascii="Times New Roman" w:eastAsia="ＭＳ Ｐゴシック" w:hAnsi="Times New Roman" w:cs="Times New Roman"/>
                <w:color w:val="000000" w:themeColor="text1"/>
                <w:szCs w:val="24"/>
              </w:rPr>
              <w:t>□</w:t>
            </w:r>
            <w:r w:rsidRPr="001D7CAE">
              <w:rPr>
                <w:rFonts w:asciiTheme="majorHAnsi" w:eastAsia="ＭＳ Ｐゴシック" w:hAnsiTheme="majorHAnsi" w:cs="Arial"/>
                <w:color w:val="000000" w:themeColor="text1"/>
                <w:szCs w:val="24"/>
              </w:rPr>
              <w:t>None-correspondence</w:t>
            </w:r>
          </w:p>
        </w:tc>
        <w:tc>
          <w:tcPr>
            <w:tcW w:w="1263" w:type="dxa"/>
            <w:tcBorders>
              <w:top w:val="nil"/>
              <w:left w:val="nil"/>
              <w:bottom w:val="single" w:sz="4" w:space="0" w:color="auto"/>
              <w:right w:val="single" w:sz="4" w:space="0" w:color="auto"/>
            </w:tcBorders>
            <w:shd w:val="clear" w:color="auto" w:fill="auto"/>
            <w:noWrap/>
            <w:vAlign w:val="bottom"/>
            <w:hideMark/>
          </w:tcPr>
          <w:p w:rsidR="00CC5522" w:rsidRPr="001D7CAE" w:rsidRDefault="00CC5522" w:rsidP="006D4FC8">
            <w:pPr>
              <w:spacing w:after="0" w:line="240" w:lineRule="auto"/>
              <w:rPr>
                <w:rFonts w:asciiTheme="majorHAnsi" w:eastAsia="ＭＳ Ｐゴシック" w:hAnsiTheme="majorHAnsi" w:cs="Arial"/>
                <w:color w:val="000000" w:themeColor="text1"/>
                <w:szCs w:val="24"/>
              </w:rPr>
            </w:pPr>
            <w:r w:rsidRPr="001D7CAE">
              <w:rPr>
                <w:rFonts w:asciiTheme="majorHAnsi" w:eastAsia="ＭＳ Ｐゴシック" w:hAnsiTheme="majorHAnsi" w:cs="Arial"/>
                <w:color w:val="000000" w:themeColor="text1"/>
                <w:szCs w:val="24"/>
              </w:rPr>
              <w:t> </w:t>
            </w:r>
          </w:p>
        </w:tc>
      </w:tr>
    </w:tbl>
    <w:p w:rsidR="006D4FC8" w:rsidRPr="001D7CAE" w:rsidRDefault="006D4FC8" w:rsidP="006D4FC8">
      <w:pPr>
        <w:pStyle w:val="ListParagraph"/>
        <w:autoSpaceDE w:val="0"/>
        <w:autoSpaceDN w:val="0"/>
        <w:adjustRightInd w:val="0"/>
        <w:spacing w:after="0" w:line="240" w:lineRule="auto"/>
        <w:ind w:left="792"/>
        <w:rPr>
          <w:rFonts w:asciiTheme="majorHAnsi" w:hAnsiTheme="majorHAnsi"/>
          <w:color w:val="000000" w:themeColor="text1"/>
          <w:sz w:val="24"/>
          <w:szCs w:val="24"/>
        </w:rPr>
      </w:pPr>
    </w:p>
    <w:p w:rsidR="006D4FC8" w:rsidRPr="001D7CAE" w:rsidRDefault="006D4FC8" w:rsidP="00B84A90">
      <w:pPr>
        <w:pStyle w:val="Heading3"/>
      </w:pPr>
      <w:bookmarkStart w:id="568" w:name="_Toc322381858"/>
      <w:bookmarkStart w:id="569" w:name="_Toc322382043"/>
      <w:bookmarkStart w:id="570" w:name="_Toc322382721"/>
      <w:bookmarkStart w:id="571" w:name="_Toc322579341"/>
      <w:r w:rsidRPr="001D7CAE">
        <w:t>Submission Checklist</w:t>
      </w:r>
      <w:bookmarkEnd w:id="568"/>
      <w:bookmarkEnd w:id="569"/>
      <w:bookmarkEnd w:id="570"/>
      <w:bookmarkEnd w:id="571"/>
    </w:p>
    <w:p w:rsidR="006D4FC8" w:rsidRPr="007A3890" w:rsidRDefault="00AC09AA" w:rsidP="007A3890">
      <w:pPr>
        <w:autoSpaceDE w:val="0"/>
        <w:autoSpaceDN w:val="0"/>
        <w:adjustRightInd w:val="0"/>
        <w:spacing w:after="0" w:line="240" w:lineRule="auto"/>
        <w:ind w:left="720" w:firstLine="720"/>
        <w:rPr>
          <w:rFonts w:asciiTheme="majorHAnsi" w:hAnsiTheme="majorHAnsi"/>
          <w:color w:val="000000" w:themeColor="text1"/>
          <w:szCs w:val="24"/>
        </w:rPr>
      </w:pPr>
      <w:r w:rsidRPr="007A3890">
        <w:rPr>
          <w:rFonts w:asciiTheme="majorHAnsi" w:hAnsiTheme="majorHAnsi"/>
          <w:color w:val="000000" w:themeColor="text1"/>
          <w:szCs w:val="24"/>
        </w:rPr>
        <w:t>N/A</w:t>
      </w:r>
    </w:p>
    <w:p w:rsidR="006D4FC8" w:rsidRPr="001D7CAE" w:rsidRDefault="006D4FC8" w:rsidP="007A3890">
      <w:pPr>
        <w:pStyle w:val="Heading2"/>
      </w:pPr>
      <w:bookmarkStart w:id="572" w:name="_Toc322381859"/>
      <w:bookmarkStart w:id="573" w:name="_Toc322382044"/>
      <w:bookmarkStart w:id="574" w:name="_Toc322382216"/>
      <w:bookmarkStart w:id="575" w:name="_Toc322382359"/>
      <w:bookmarkStart w:id="576" w:name="_Toc322382722"/>
      <w:bookmarkStart w:id="577" w:name="_Toc322579342"/>
      <w:r w:rsidRPr="001D7CAE">
        <w:t>Other material (if any)</w:t>
      </w:r>
      <w:bookmarkEnd w:id="572"/>
      <w:bookmarkEnd w:id="573"/>
      <w:bookmarkEnd w:id="574"/>
      <w:bookmarkEnd w:id="575"/>
      <w:bookmarkEnd w:id="576"/>
      <w:bookmarkEnd w:id="577"/>
      <w:r w:rsidRPr="001D7CAE">
        <w:t xml:space="preserve"> </w:t>
      </w:r>
    </w:p>
    <w:p w:rsidR="007A3890" w:rsidRDefault="00AF0E6B" w:rsidP="00B84A90">
      <w:pPr>
        <w:pStyle w:val="Heading3"/>
      </w:pPr>
      <w:bookmarkStart w:id="578" w:name="_Toc322381860"/>
      <w:bookmarkStart w:id="579" w:name="_Toc322382045"/>
      <w:bookmarkStart w:id="580" w:name="_Toc322382723"/>
      <w:bookmarkStart w:id="581" w:name="_Toc322579343"/>
      <w:r>
        <w:t>Test log</w:t>
      </w:r>
      <w:bookmarkEnd w:id="578"/>
      <w:bookmarkEnd w:id="579"/>
      <w:bookmarkEnd w:id="580"/>
      <w:bookmarkEnd w:id="581"/>
    </w:p>
    <w:p w:rsidR="006D4FC8" w:rsidRPr="001D7CAE" w:rsidRDefault="00AC09AA" w:rsidP="006D4FC8">
      <w:pPr>
        <w:autoSpaceDE w:val="0"/>
        <w:autoSpaceDN w:val="0"/>
        <w:adjustRightInd w:val="0"/>
        <w:spacing w:after="0" w:line="240" w:lineRule="auto"/>
        <w:ind w:left="720"/>
        <w:rPr>
          <w:rFonts w:asciiTheme="majorHAnsi" w:hAnsiTheme="majorHAnsi"/>
          <w:color w:val="000000" w:themeColor="text1"/>
          <w:szCs w:val="24"/>
        </w:rPr>
      </w:pPr>
      <w:r w:rsidRPr="001D7CAE">
        <w:rPr>
          <w:rFonts w:asciiTheme="majorHAnsi" w:hAnsiTheme="majorHAnsi"/>
          <w:color w:val="000000" w:themeColor="text1"/>
          <w:szCs w:val="24"/>
        </w:rPr>
        <w:t>Refer to test log Excel file attached to this submission.</w:t>
      </w:r>
    </w:p>
    <w:p w:rsidR="006D4FC8" w:rsidRPr="001D7CAE" w:rsidRDefault="006D4FC8">
      <w:pPr>
        <w:rPr>
          <w:rFonts w:asciiTheme="majorHAnsi" w:hAnsiTheme="majorHAnsi"/>
          <w:color w:val="000000" w:themeColor="text1"/>
          <w:szCs w:val="24"/>
        </w:rPr>
      </w:pPr>
    </w:p>
    <w:p w:rsidR="001A72A2" w:rsidRDefault="001A72A2">
      <w:pPr>
        <w:rPr>
          <w:rFonts w:asciiTheme="majorHAnsi" w:hAnsiTheme="majorHAnsi"/>
          <w:color w:val="000000" w:themeColor="text1"/>
          <w:szCs w:val="24"/>
        </w:rPr>
        <w:sectPr w:rsidR="001A72A2" w:rsidSect="003E7298">
          <w:headerReference w:type="even" r:id="rId142"/>
          <w:pgSz w:w="11907" w:h="16840" w:code="9"/>
          <w:pgMar w:top="1985" w:right="1701" w:bottom="1701" w:left="1418" w:header="720" w:footer="397" w:gutter="567"/>
          <w:cols w:space="720"/>
          <w:docGrid w:linePitch="360"/>
        </w:sectPr>
      </w:pPr>
    </w:p>
    <w:p w:rsidR="00481B2D" w:rsidRDefault="00AC021C" w:rsidP="00AC021C">
      <w:pPr>
        <w:pStyle w:val="Heading1"/>
      </w:pPr>
      <w:bookmarkStart w:id="582" w:name="_Toc322382217"/>
      <w:bookmarkStart w:id="583" w:name="_Toc322382360"/>
      <w:bookmarkStart w:id="584" w:name="_Toc322382724"/>
      <w:bookmarkStart w:id="585" w:name="_Ref322418993"/>
      <w:bookmarkStart w:id="586" w:name="_Toc322579344"/>
      <w:bookmarkStart w:id="587" w:name="_Ref322589121"/>
      <w:r>
        <w:lastRenderedPageBreak/>
        <w:t>Software User’s Manual</w:t>
      </w:r>
      <w:bookmarkEnd w:id="582"/>
      <w:bookmarkEnd w:id="583"/>
      <w:bookmarkEnd w:id="584"/>
      <w:bookmarkEnd w:id="585"/>
      <w:bookmarkEnd w:id="586"/>
      <w:bookmarkEnd w:id="587"/>
    </w:p>
    <w:p w:rsidR="00AC021C" w:rsidRDefault="00AC021C" w:rsidP="00AC021C"/>
    <w:p w:rsidR="00AC021C" w:rsidRPr="00AC021C" w:rsidRDefault="00AC021C" w:rsidP="00AC021C">
      <w:pPr>
        <w:pStyle w:val="Heading2"/>
      </w:pPr>
      <w:bookmarkStart w:id="588" w:name="_Toc322381861"/>
      <w:bookmarkStart w:id="589" w:name="_Toc322382046"/>
      <w:bookmarkStart w:id="590" w:name="_Toc322382218"/>
      <w:bookmarkStart w:id="591" w:name="_Toc322382361"/>
      <w:bookmarkStart w:id="592" w:name="_Toc322382725"/>
      <w:bookmarkStart w:id="593" w:name="_Toc322579345"/>
      <w:r w:rsidRPr="00AC021C">
        <w:t>Catalogue management</w:t>
      </w:r>
      <w:bookmarkEnd w:id="588"/>
      <w:bookmarkEnd w:id="589"/>
      <w:bookmarkEnd w:id="590"/>
      <w:bookmarkEnd w:id="591"/>
      <w:bookmarkEnd w:id="592"/>
      <w:bookmarkEnd w:id="593"/>
    </w:p>
    <w:p w:rsidR="00AC021C" w:rsidRPr="00AC021C" w:rsidRDefault="00AC021C" w:rsidP="00B84A90">
      <w:pPr>
        <w:pStyle w:val="Heading3"/>
      </w:pPr>
      <w:bookmarkStart w:id="594" w:name="_Toc322381862"/>
      <w:bookmarkStart w:id="595" w:name="_Toc322382047"/>
      <w:bookmarkStart w:id="596" w:name="_Toc322382726"/>
      <w:bookmarkStart w:id="597" w:name="_Toc322579346"/>
      <w:r w:rsidRPr="00AC021C">
        <w:t>Insert catalogue</w:t>
      </w:r>
      <w:bookmarkEnd w:id="594"/>
      <w:bookmarkEnd w:id="595"/>
      <w:bookmarkEnd w:id="596"/>
      <w:bookmarkEnd w:id="597"/>
    </w:p>
    <w:p w:rsidR="00AC021C" w:rsidRPr="00AC021C" w:rsidRDefault="009C0771" w:rsidP="009C0771">
      <w:pPr>
        <w:pStyle w:val="ManualStep"/>
      </w:pPr>
      <w:r>
        <w:rPr>
          <w:b/>
        </w:rPr>
        <w:t xml:space="preserve"> </w:t>
      </w:r>
      <w:r w:rsidR="00AC021C" w:rsidRPr="00AC021C">
        <w:t>Click “Quản lý sách thông tin” menu</w:t>
      </w:r>
    </w:p>
    <w:p w:rsidR="00AC021C" w:rsidRPr="00AC021C" w:rsidRDefault="00E432E6" w:rsidP="00A36EBB">
      <w:pPr>
        <w:jc w:val="center"/>
        <w:rPr>
          <w:rFonts w:ascii="Arial" w:hAnsi="Arial" w:cs="Arial"/>
        </w:rPr>
      </w:pPr>
      <w:r>
        <w:rPr>
          <w:noProof/>
        </w:rPr>
        <w:pict>
          <v:shape id="_x0000_i1122" type="#_x0000_t75" style="width:387.3pt;height:52.15pt;visibility:visible">
            <v:imagedata r:id="rId143" o:title="" cropright="8119f"/>
          </v:shape>
        </w:pict>
      </w:r>
    </w:p>
    <w:p w:rsidR="00AC021C" w:rsidRPr="00AC021C" w:rsidRDefault="009C0771" w:rsidP="009C0771">
      <w:pPr>
        <w:pStyle w:val="ManualStep"/>
      </w:pPr>
      <w:r>
        <w:t xml:space="preserve"> </w:t>
      </w:r>
      <w:r w:rsidR="00AC021C" w:rsidRPr="00AC021C">
        <w:t xml:space="preserve"> Choose “Thêm sách m</w:t>
      </w:r>
      <w:r w:rsidR="00AC021C" w:rsidRPr="00AC021C">
        <w:rPr>
          <w:lang w:val="vi-VN"/>
        </w:rPr>
        <w:t>ới</w:t>
      </w:r>
      <w:r w:rsidR="00AC021C" w:rsidRPr="00AC021C">
        <w:t>”</w:t>
      </w:r>
      <w:r w:rsidR="00AC021C" w:rsidRPr="00AC021C">
        <w:rPr>
          <w:lang w:val="vi-VN"/>
        </w:rPr>
        <w:t xml:space="preserve"> button</w:t>
      </w:r>
    </w:p>
    <w:p w:rsidR="00AC021C" w:rsidRPr="00AC021C" w:rsidRDefault="00E432E6" w:rsidP="00A36EBB">
      <w:pPr>
        <w:jc w:val="center"/>
        <w:rPr>
          <w:rFonts w:ascii="Arial" w:hAnsi="Arial" w:cs="Arial"/>
        </w:rPr>
      </w:pPr>
      <w:r>
        <w:rPr>
          <w:noProof/>
        </w:rPr>
        <w:pict>
          <v:shape id="_x0000_i1123" type="#_x0000_t75" style="width:387.3pt;height:52.15pt;visibility:visible">
            <v:imagedata r:id="rId144" o:title="" cropright="7968f"/>
          </v:shape>
        </w:pict>
      </w:r>
    </w:p>
    <w:p w:rsidR="00AC021C" w:rsidRPr="00AC021C" w:rsidRDefault="009C0771" w:rsidP="009C0771">
      <w:pPr>
        <w:pStyle w:val="ManualStep"/>
      </w:pPr>
      <w:r>
        <w:t xml:space="preserve"> </w:t>
      </w:r>
      <w:r w:rsidR="00AC021C" w:rsidRPr="00AC021C">
        <w:t xml:space="preserve"> Enter required fields. </w:t>
      </w:r>
    </w:p>
    <w:p w:rsidR="00AC021C" w:rsidRPr="00AC021C" w:rsidRDefault="00E432E6" w:rsidP="00A36EBB">
      <w:pPr>
        <w:jc w:val="center"/>
        <w:rPr>
          <w:rFonts w:ascii="Arial" w:hAnsi="Arial" w:cs="Arial"/>
        </w:rPr>
      </w:pPr>
      <w:r>
        <w:rPr>
          <w:noProof/>
        </w:rPr>
        <w:pict>
          <v:shape id="_x0000_i1124" type="#_x0000_t75" alt="Description: C:\Documents and Settings\Home\Desktop\User manual\Catalogue\Insert catalogue\3.gif" style="width:248.3pt;height:155.15pt;visibility:visible">
            <v:imagedata r:id="rId145" o:title="3"/>
          </v:shape>
        </w:pict>
      </w:r>
    </w:p>
    <w:p w:rsidR="00AC021C" w:rsidRPr="00AC021C" w:rsidRDefault="00AC021C" w:rsidP="0085092E">
      <w:pPr>
        <w:pStyle w:val="ListParagraph"/>
        <w:numPr>
          <w:ilvl w:val="0"/>
          <w:numId w:val="32"/>
        </w:numPr>
        <w:rPr>
          <w:rFonts w:ascii="Arial" w:hAnsi="Arial" w:cs="Arial"/>
        </w:rPr>
      </w:pPr>
      <w:r w:rsidRPr="00AC021C">
        <w:rPr>
          <w:rFonts w:ascii="Arial" w:hAnsi="Arial" w:cs="Arial"/>
        </w:rPr>
        <w:t>If you enter a number to “Số lượng bản sao” textbox so the system will automatic generate barcode for this number of books to the database (default is 0)</w:t>
      </w:r>
    </w:p>
    <w:p w:rsidR="00AC021C" w:rsidRPr="00AC021C" w:rsidRDefault="00AC021C" w:rsidP="0085092E">
      <w:pPr>
        <w:pStyle w:val="ListParagraph"/>
        <w:numPr>
          <w:ilvl w:val="0"/>
          <w:numId w:val="32"/>
        </w:numPr>
        <w:rPr>
          <w:rFonts w:ascii="Arial" w:hAnsi="Arial" w:cs="Arial"/>
        </w:rPr>
      </w:pPr>
      <w:r w:rsidRPr="00AC021C">
        <w:rPr>
          <w:rFonts w:ascii="Arial" w:hAnsi="Arial" w:cs="Arial"/>
        </w:rPr>
        <w:t>Choose author for the book by click “Thêm TG” button. Then a new form will appear. And you choose the appropriate author and click “Thêm TG” then the information of the author will be included in the catalogue’s information.</w:t>
      </w:r>
    </w:p>
    <w:p w:rsidR="00AC021C" w:rsidRPr="00AC021C" w:rsidRDefault="00E432E6" w:rsidP="00A36EBB">
      <w:pPr>
        <w:jc w:val="center"/>
        <w:rPr>
          <w:rFonts w:ascii="Arial" w:hAnsi="Arial" w:cs="Arial"/>
        </w:rPr>
      </w:pPr>
      <w:r>
        <w:rPr>
          <w:noProof/>
        </w:rPr>
        <w:lastRenderedPageBreak/>
        <w:pict>
          <v:shape id="_x0000_i1125" type="#_x0000_t75" alt="Description: C:\Documents and Settings\Home\Desktop\User manual\Catalogue\Insert catalogue\4.gif" style="width:114.2pt;height:111.7pt;visibility:visible">
            <v:imagedata r:id="rId146" o:title="4"/>
          </v:shape>
        </w:pict>
      </w:r>
    </w:p>
    <w:p w:rsidR="00AC021C" w:rsidRPr="00AC021C" w:rsidRDefault="00AC021C" w:rsidP="00AC021C">
      <w:pPr>
        <w:ind w:left="1980"/>
        <w:rPr>
          <w:rFonts w:ascii="Arial" w:hAnsi="Arial" w:cs="Arial"/>
        </w:rPr>
      </w:pPr>
      <w:r w:rsidRPr="00AC021C">
        <w:rPr>
          <w:rFonts w:ascii="Arial" w:hAnsi="Arial" w:cs="Arial"/>
        </w:rPr>
        <w:t>If you want to remove the author from the list author of book, click the author’s name and then press the “Xóa TG” button.</w:t>
      </w:r>
    </w:p>
    <w:p w:rsidR="00AC021C" w:rsidRPr="00AC021C" w:rsidRDefault="00E432E6" w:rsidP="00A36EBB">
      <w:pPr>
        <w:jc w:val="center"/>
        <w:rPr>
          <w:rFonts w:ascii="Arial" w:hAnsi="Arial" w:cs="Arial"/>
        </w:rPr>
      </w:pPr>
      <w:r>
        <w:rPr>
          <w:noProof/>
        </w:rPr>
        <w:pict>
          <v:shape id="_x0000_i1126" type="#_x0000_t75" alt="Description: C:\Documents and Settings\Home\Desktop\User manual\Catalogue\Insert catalogue\5.gif" style="width:248.3pt;height:155.15pt;visibility:visible">
            <v:imagedata r:id="rId147" o:title="5"/>
          </v:shape>
        </w:pict>
      </w:r>
    </w:p>
    <w:p w:rsidR="00AC021C" w:rsidRPr="00AC021C" w:rsidRDefault="00AC021C" w:rsidP="00AC021C">
      <w:pPr>
        <w:ind w:left="1980"/>
        <w:rPr>
          <w:rFonts w:ascii="Arial" w:hAnsi="Arial" w:cs="Arial"/>
        </w:rPr>
      </w:pPr>
      <w:r w:rsidRPr="00AC021C">
        <w:rPr>
          <w:rFonts w:ascii="Arial" w:hAnsi="Arial" w:cs="Arial"/>
        </w:rPr>
        <w:t xml:space="preserve">If you want to add a picture for the catalogue, click “Tìm hình ảnh” button then choose the appropriate picture and click “Open” </w:t>
      </w:r>
    </w:p>
    <w:p w:rsidR="00AC021C" w:rsidRPr="00AC021C" w:rsidRDefault="00E432E6" w:rsidP="00EC7E82">
      <w:pPr>
        <w:jc w:val="center"/>
        <w:rPr>
          <w:rFonts w:ascii="Arial" w:hAnsi="Arial" w:cs="Arial"/>
        </w:rPr>
      </w:pPr>
      <w:r>
        <w:rPr>
          <w:noProof/>
        </w:rPr>
        <w:pict>
          <v:shape id="_x0000_i1127" type="#_x0000_t75" alt="Description: C:\Documents and Settings\Home\Desktop\User manual\Catalogue\Insert catalogue\6.gif" style="width:234.6pt;height:125.4pt;visibility:visible">
            <v:imagedata r:id="rId148" o:title="6" cropbottom="16113f" cropright="12231f"/>
          </v:shape>
        </w:pict>
      </w:r>
    </w:p>
    <w:p w:rsidR="00AC021C" w:rsidRPr="00AC021C" w:rsidRDefault="009C0771" w:rsidP="009C0771">
      <w:pPr>
        <w:pStyle w:val="ManualStep"/>
      </w:pPr>
      <w:r>
        <w:t xml:space="preserve"> </w:t>
      </w:r>
      <w:r w:rsidR="00AC021C" w:rsidRPr="00AC021C">
        <w:t>After finished to fill in the catalogue’s information, click “Lưu lại” button</w:t>
      </w:r>
    </w:p>
    <w:p w:rsidR="00AC021C" w:rsidRPr="00AC021C" w:rsidRDefault="00E432E6" w:rsidP="00EC7E82">
      <w:pPr>
        <w:jc w:val="center"/>
        <w:rPr>
          <w:rFonts w:ascii="Arial" w:hAnsi="Arial" w:cs="Arial"/>
        </w:rPr>
      </w:pPr>
      <w:r>
        <w:rPr>
          <w:noProof/>
        </w:rPr>
        <w:lastRenderedPageBreak/>
        <w:pict>
          <v:shape id="_x0000_i1128" type="#_x0000_t75" alt="Description: C:\Documents and Settings\Home\Desktop\User manual\Catalogue\Insert catalogue\7.gif" style="width:248.3pt;height:155.15pt;visibility:visible">
            <v:imagedata r:id="rId149" o:title="7"/>
          </v:shape>
        </w:pict>
      </w:r>
    </w:p>
    <w:p w:rsidR="00AC021C" w:rsidRPr="00AC021C" w:rsidRDefault="00AC021C" w:rsidP="00EC7E82">
      <w:pPr>
        <w:pStyle w:val="ManualStep"/>
        <w:numPr>
          <w:ilvl w:val="0"/>
          <w:numId w:val="0"/>
        </w:numPr>
        <w:ind w:left="1800"/>
      </w:pPr>
      <w:r w:rsidRPr="00AC021C">
        <w:t>Then the catalogue will be inserted to the database</w:t>
      </w:r>
    </w:p>
    <w:p w:rsidR="00AC021C" w:rsidRPr="00AC021C" w:rsidRDefault="00AC021C" w:rsidP="00B84A90">
      <w:pPr>
        <w:pStyle w:val="Heading3"/>
      </w:pPr>
      <w:bookmarkStart w:id="598" w:name="_Toc322381863"/>
      <w:bookmarkStart w:id="599" w:name="_Toc322382048"/>
      <w:bookmarkStart w:id="600" w:name="_Toc322382727"/>
      <w:bookmarkStart w:id="601" w:name="_Toc322579347"/>
      <w:r w:rsidRPr="00AC021C">
        <w:t>Edit a catalogue’s information</w:t>
      </w:r>
      <w:bookmarkEnd w:id="598"/>
      <w:bookmarkEnd w:id="599"/>
      <w:bookmarkEnd w:id="600"/>
      <w:bookmarkEnd w:id="601"/>
    </w:p>
    <w:p w:rsidR="00AC021C" w:rsidRPr="00AC021C" w:rsidRDefault="001B540E" w:rsidP="0085092E">
      <w:pPr>
        <w:pStyle w:val="ManualStep"/>
        <w:numPr>
          <w:ilvl w:val="0"/>
          <w:numId w:val="34"/>
        </w:numPr>
      </w:pPr>
      <w:r>
        <w:t xml:space="preserve"> </w:t>
      </w:r>
      <w:r w:rsidR="00AC021C" w:rsidRPr="00AC021C">
        <w:t xml:space="preserve"> Choose the catalogue which you want to edit then double click to it or you can also click to the button “…” in the right side of the catalogue list’s grid</w:t>
      </w:r>
    </w:p>
    <w:p w:rsidR="00AC021C" w:rsidRPr="00AC021C" w:rsidRDefault="00E432E6" w:rsidP="00EC7E82">
      <w:pPr>
        <w:jc w:val="center"/>
        <w:rPr>
          <w:rFonts w:ascii="Arial" w:hAnsi="Arial" w:cs="Arial"/>
        </w:rPr>
      </w:pPr>
      <w:r>
        <w:rPr>
          <w:noProof/>
        </w:rPr>
        <w:pict>
          <v:shape id="_x0000_i1129" type="#_x0000_t75" alt="Description: C:\Documents and Settings\Home\Desktop\User manual\Catalogue\Update catalogue\1.gif" style="width:468pt;height:59.6pt;visibility:visible">
            <v:imagedata r:id="rId150" o:title="1" cropbottom="34966f"/>
          </v:shape>
        </w:pict>
      </w:r>
    </w:p>
    <w:p w:rsidR="00AC021C" w:rsidRPr="00AC021C" w:rsidRDefault="001B540E" w:rsidP="009C0771">
      <w:pPr>
        <w:pStyle w:val="ManualStep"/>
      </w:pPr>
      <w:r>
        <w:t xml:space="preserve"> </w:t>
      </w:r>
      <w:r w:rsidR="00AC021C" w:rsidRPr="00AC021C">
        <w:t xml:space="preserve"> Edit the fields which you want to edit </w:t>
      </w:r>
    </w:p>
    <w:p w:rsidR="00AC021C" w:rsidRPr="00AC021C" w:rsidRDefault="00E432E6" w:rsidP="00EC7E82">
      <w:pPr>
        <w:jc w:val="center"/>
        <w:rPr>
          <w:rFonts w:ascii="Arial" w:hAnsi="Arial" w:cs="Arial"/>
        </w:rPr>
      </w:pPr>
      <w:r>
        <w:rPr>
          <w:noProof/>
        </w:rPr>
        <w:pict>
          <v:shape id="_x0000_i1130" type="#_x0000_t75" alt="Description: C:\Documents and Settings\Home\Desktop\User manual\Catalogue\Update catalogue\2.gif" style="width:248.3pt;height:155.15pt;visibility:visible">
            <v:imagedata r:id="rId151" o:title="2"/>
          </v:shape>
        </w:pict>
      </w:r>
    </w:p>
    <w:p w:rsidR="00AC021C" w:rsidRPr="00AC021C" w:rsidRDefault="001B540E" w:rsidP="009C0771">
      <w:pPr>
        <w:pStyle w:val="ManualStep"/>
      </w:pPr>
      <w:r>
        <w:t xml:space="preserve"> </w:t>
      </w:r>
      <w:r w:rsidR="00AC021C" w:rsidRPr="00AC021C">
        <w:t xml:space="preserve"> Click “Lưu lại” button</w:t>
      </w:r>
    </w:p>
    <w:p w:rsidR="00AC021C" w:rsidRPr="00AC021C" w:rsidRDefault="00E432E6" w:rsidP="00EC7E82">
      <w:pPr>
        <w:jc w:val="center"/>
        <w:rPr>
          <w:rFonts w:ascii="Arial" w:hAnsi="Arial" w:cs="Arial"/>
        </w:rPr>
      </w:pPr>
      <w:r>
        <w:rPr>
          <w:noProof/>
        </w:rPr>
        <w:lastRenderedPageBreak/>
        <w:pict>
          <v:shape id="_x0000_i1131" type="#_x0000_t75" alt="Description: C:\Documents and Settings\Home\Desktop\User manual\Catalogue\Update catalogue\2.gif" style="width:248.3pt;height:155.15pt;visibility:visible">
            <v:imagedata r:id="rId151" o:title="2"/>
          </v:shape>
        </w:pict>
      </w:r>
    </w:p>
    <w:p w:rsidR="00AC021C" w:rsidRPr="00AC021C" w:rsidRDefault="001B540E" w:rsidP="009C0771">
      <w:pPr>
        <w:pStyle w:val="ManualStep"/>
      </w:pPr>
      <w:r>
        <w:t xml:space="preserve"> </w:t>
      </w:r>
      <w:r w:rsidR="00AC021C" w:rsidRPr="00AC021C">
        <w:t>Click “Yes” button</w:t>
      </w:r>
    </w:p>
    <w:p w:rsidR="00AC021C" w:rsidRPr="00AC021C" w:rsidRDefault="00E432E6" w:rsidP="00EC7E82">
      <w:pPr>
        <w:jc w:val="center"/>
        <w:rPr>
          <w:rFonts w:ascii="Arial" w:hAnsi="Arial" w:cs="Arial"/>
        </w:rPr>
      </w:pPr>
      <w:r>
        <w:rPr>
          <w:noProof/>
        </w:rPr>
        <w:pict>
          <v:shape id="_x0000_i1132" type="#_x0000_t75" alt="Description: C:\Documents and Settings\Home\Desktop\User manual\Catalogue\Update catalogue\3.gif" style="width:247.05pt;height:80.7pt;visibility:visible">
            <v:imagedata r:id="rId152" o:title="3"/>
          </v:shape>
        </w:pict>
      </w:r>
    </w:p>
    <w:p w:rsidR="00AC021C" w:rsidRPr="00AC021C" w:rsidRDefault="001B540E" w:rsidP="009C0771">
      <w:pPr>
        <w:pStyle w:val="ManualStep"/>
      </w:pPr>
      <w:r>
        <w:t xml:space="preserve"> </w:t>
      </w:r>
      <w:r w:rsidR="00AC021C" w:rsidRPr="00AC021C">
        <w:t xml:space="preserve"> Click “OK” button</w:t>
      </w:r>
    </w:p>
    <w:p w:rsidR="00AC021C" w:rsidRPr="00AC021C" w:rsidRDefault="00E432E6" w:rsidP="00EC7E82">
      <w:pPr>
        <w:jc w:val="center"/>
        <w:rPr>
          <w:rFonts w:ascii="Arial" w:hAnsi="Arial" w:cs="Arial"/>
        </w:rPr>
      </w:pPr>
      <w:r>
        <w:rPr>
          <w:noProof/>
        </w:rPr>
        <w:pict>
          <v:shape id="_x0000_i1133" type="#_x0000_t75" alt="Description: C:\Documents and Settings\Home\Desktop\User manual\Catalogue\Update catalogue\4.gif" style="width:167.6pt;height:80.7pt;visibility:visible">
            <v:imagedata r:id="rId153" o:title="4"/>
          </v:shape>
        </w:pict>
      </w:r>
    </w:p>
    <w:p w:rsidR="00AC021C" w:rsidRPr="00AC021C" w:rsidRDefault="00AC021C" w:rsidP="00B84A90">
      <w:pPr>
        <w:pStyle w:val="Heading3"/>
      </w:pPr>
      <w:bookmarkStart w:id="602" w:name="_Toc322381864"/>
      <w:bookmarkStart w:id="603" w:name="_Toc322382049"/>
      <w:bookmarkStart w:id="604" w:name="_Toc322382728"/>
      <w:bookmarkStart w:id="605" w:name="_Toc322579348"/>
      <w:r w:rsidRPr="00AC021C">
        <w:t>Delete a catalogue</w:t>
      </w:r>
      <w:bookmarkEnd w:id="602"/>
      <w:bookmarkEnd w:id="603"/>
      <w:bookmarkEnd w:id="604"/>
      <w:bookmarkEnd w:id="605"/>
    </w:p>
    <w:p w:rsidR="00AC021C" w:rsidRPr="00AC021C" w:rsidRDefault="001B540E" w:rsidP="0085092E">
      <w:pPr>
        <w:pStyle w:val="ManualStep"/>
        <w:numPr>
          <w:ilvl w:val="0"/>
          <w:numId w:val="35"/>
        </w:numPr>
      </w:pPr>
      <w:r>
        <w:t xml:space="preserve"> </w:t>
      </w:r>
      <w:r w:rsidR="00AC021C" w:rsidRPr="00AC021C">
        <w:t xml:space="preserve"> Choose the catalogue which you want to delete by click to the button “x” in the right side of the catalogue list’s grid</w:t>
      </w:r>
    </w:p>
    <w:p w:rsidR="00AC021C" w:rsidRPr="00AC021C" w:rsidRDefault="00E432E6" w:rsidP="00EC7E82">
      <w:pPr>
        <w:jc w:val="center"/>
        <w:rPr>
          <w:rFonts w:ascii="Arial" w:hAnsi="Arial" w:cs="Arial"/>
        </w:rPr>
      </w:pPr>
      <w:r>
        <w:rPr>
          <w:noProof/>
        </w:rPr>
        <w:pict>
          <v:shape id="_x0000_i1134" type="#_x0000_t75" alt="Description: C:\Documents and Settings\Home\Desktop\User manual\Catalogue\Delete catalogue\1.gif" style="width:468pt;height:63.3pt;visibility:visible">
            <v:imagedata r:id="rId154" o:title="1" cropbottom="33416f"/>
          </v:shape>
        </w:pict>
      </w:r>
    </w:p>
    <w:p w:rsidR="00AC021C" w:rsidRPr="00AC021C" w:rsidRDefault="001B540E" w:rsidP="001B540E">
      <w:pPr>
        <w:pStyle w:val="ManualStep"/>
      </w:pPr>
      <w:r>
        <w:t xml:space="preserve"> </w:t>
      </w:r>
      <w:r w:rsidR="00AC021C" w:rsidRPr="00AC021C">
        <w:t xml:space="preserve"> Click “Yes” button</w:t>
      </w:r>
    </w:p>
    <w:p w:rsidR="00AC021C" w:rsidRPr="00AC021C" w:rsidRDefault="00E432E6" w:rsidP="00EC7E82">
      <w:pPr>
        <w:jc w:val="center"/>
        <w:rPr>
          <w:rFonts w:ascii="Arial" w:hAnsi="Arial" w:cs="Arial"/>
        </w:rPr>
      </w:pPr>
      <w:r>
        <w:rPr>
          <w:noProof/>
        </w:rPr>
        <w:pict>
          <v:shape id="_x0000_i1135" type="#_x0000_t75" alt="Description: C:\Documents and Settings\Home\Desktop\User manual\Catalogue\Delete catalogue\2.gif" style="width:178.75pt;height:80.7pt;visibility:visible">
            <v:imagedata r:id="rId155" o:title="2"/>
          </v:shape>
        </w:pict>
      </w:r>
    </w:p>
    <w:p w:rsidR="00AC021C" w:rsidRPr="00AC021C" w:rsidRDefault="00AC021C" w:rsidP="001B540E">
      <w:pPr>
        <w:pStyle w:val="Heading2"/>
      </w:pPr>
      <w:bookmarkStart w:id="606" w:name="_Toc322381865"/>
      <w:bookmarkStart w:id="607" w:name="_Toc322382050"/>
      <w:bookmarkStart w:id="608" w:name="_Toc322382219"/>
      <w:bookmarkStart w:id="609" w:name="_Toc322382362"/>
      <w:bookmarkStart w:id="610" w:name="_Toc322382729"/>
      <w:bookmarkStart w:id="611" w:name="_Toc322579349"/>
      <w:r w:rsidRPr="00AC021C">
        <w:lastRenderedPageBreak/>
        <w:t>Author management</w:t>
      </w:r>
      <w:bookmarkEnd w:id="606"/>
      <w:bookmarkEnd w:id="607"/>
      <w:bookmarkEnd w:id="608"/>
      <w:bookmarkEnd w:id="609"/>
      <w:bookmarkEnd w:id="610"/>
      <w:bookmarkEnd w:id="611"/>
    </w:p>
    <w:p w:rsidR="00AC021C" w:rsidRPr="00AC021C" w:rsidRDefault="00AC021C" w:rsidP="00B84A90">
      <w:pPr>
        <w:pStyle w:val="Heading3"/>
      </w:pPr>
      <w:bookmarkStart w:id="612" w:name="_Toc322381866"/>
      <w:bookmarkStart w:id="613" w:name="_Toc322382051"/>
      <w:bookmarkStart w:id="614" w:name="_Toc322382730"/>
      <w:bookmarkStart w:id="615" w:name="_Toc322579350"/>
      <w:r w:rsidRPr="00AC021C">
        <w:t>Insert an author</w:t>
      </w:r>
      <w:bookmarkEnd w:id="612"/>
      <w:bookmarkEnd w:id="613"/>
      <w:bookmarkEnd w:id="614"/>
      <w:bookmarkEnd w:id="615"/>
    </w:p>
    <w:p w:rsidR="00AC021C" w:rsidRPr="00AC021C" w:rsidRDefault="00AC021C" w:rsidP="0085092E">
      <w:pPr>
        <w:pStyle w:val="ManualStep"/>
        <w:numPr>
          <w:ilvl w:val="0"/>
          <w:numId w:val="36"/>
        </w:numPr>
      </w:pPr>
      <w:r w:rsidRPr="00AC021C">
        <w:t xml:space="preserve"> On the main form click on “Quản lý thông tin sách” button</w:t>
      </w:r>
    </w:p>
    <w:p w:rsidR="00AC021C" w:rsidRPr="00AC021C" w:rsidRDefault="00E432E6" w:rsidP="00EC7E82">
      <w:pPr>
        <w:jc w:val="center"/>
        <w:rPr>
          <w:rFonts w:ascii="Arial" w:hAnsi="Arial" w:cs="Arial"/>
        </w:rPr>
      </w:pPr>
      <w:r>
        <w:rPr>
          <w:noProof/>
        </w:rPr>
        <w:pict>
          <v:shape id="_x0000_i1136" type="#_x0000_t75" style="width:364.95pt;height:52.15pt;visibility:visible">
            <v:imagedata r:id="rId143" o:title="" cropright="11479f"/>
          </v:shape>
        </w:pict>
      </w:r>
    </w:p>
    <w:p w:rsidR="00AC021C" w:rsidRPr="00AC021C" w:rsidRDefault="00AC021C" w:rsidP="001B540E">
      <w:pPr>
        <w:pStyle w:val="ManualStep"/>
      </w:pPr>
      <w:r w:rsidRPr="00AC021C">
        <w:t xml:space="preserve"> Click “Chỉnh sửa thêm tác giả” button</w:t>
      </w:r>
    </w:p>
    <w:p w:rsidR="00AC021C" w:rsidRPr="00AC021C" w:rsidRDefault="00E432E6" w:rsidP="00EC7E82">
      <w:pPr>
        <w:jc w:val="center"/>
        <w:rPr>
          <w:rFonts w:ascii="Arial" w:hAnsi="Arial" w:cs="Arial"/>
        </w:rPr>
      </w:pPr>
      <w:r>
        <w:rPr>
          <w:noProof/>
        </w:rPr>
        <w:pict>
          <v:shape id="_x0000_i1137" type="#_x0000_t75" style="width:364.95pt;height:52.15pt;visibility:visible">
            <v:imagedata r:id="rId144" o:title="" cropright="11344f"/>
          </v:shape>
        </w:pict>
      </w:r>
    </w:p>
    <w:p w:rsidR="00AC021C" w:rsidRPr="00AC021C" w:rsidRDefault="001B540E" w:rsidP="001B540E">
      <w:pPr>
        <w:pStyle w:val="ManualStep"/>
      </w:pPr>
      <w:r>
        <w:t xml:space="preserve"> </w:t>
      </w:r>
      <w:r w:rsidR="00AC021C" w:rsidRPr="00AC021C">
        <w:t>Click on “Thêm tác giả mới” button</w:t>
      </w:r>
    </w:p>
    <w:p w:rsidR="00AC021C" w:rsidRPr="00AC021C" w:rsidRDefault="00E432E6" w:rsidP="00EC7E82">
      <w:pPr>
        <w:jc w:val="center"/>
        <w:rPr>
          <w:rFonts w:ascii="Arial" w:hAnsi="Arial" w:cs="Arial"/>
        </w:rPr>
      </w:pPr>
      <w:r>
        <w:rPr>
          <w:noProof/>
        </w:rPr>
        <w:pict>
          <v:shape id="_x0000_i1138" type="#_x0000_t75" alt="Description: C:\Documents and Settings\Home\Desktop\User manual\Author\Insert author\4.gif" style="width:116.7pt;height:59.6pt;visibility:visible">
            <v:imagedata r:id="rId156" o:title="4" cropbottom="35754f"/>
          </v:shape>
        </w:pict>
      </w:r>
    </w:p>
    <w:p w:rsidR="00AC021C" w:rsidRPr="00AC021C" w:rsidRDefault="001B540E" w:rsidP="001B540E">
      <w:pPr>
        <w:pStyle w:val="ManualStep"/>
      </w:pPr>
      <w:r w:rsidRPr="00AC021C">
        <w:t xml:space="preserve"> Enter the author’s name</w:t>
      </w:r>
      <w:r>
        <w:t xml:space="preserve"> and c</w:t>
      </w:r>
      <w:r w:rsidR="00AC021C" w:rsidRPr="00AC021C">
        <w:t>lick “Lưu lại” button</w:t>
      </w:r>
    </w:p>
    <w:p w:rsidR="00AC021C" w:rsidRPr="00AC021C" w:rsidRDefault="00E432E6" w:rsidP="00EC7E82">
      <w:pPr>
        <w:jc w:val="center"/>
        <w:rPr>
          <w:rFonts w:ascii="Arial" w:hAnsi="Arial" w:cs="Arial"/>
        </w:rPr>
      </w:pPr>
      <w:r>
        <w:rPr>
          <w:noProof/>
        </w:rPr>
        <w:pict>
          <v:shape id="_x0000_i1139" type="#_x0000_t75" alt="Description: C:\Documents and Settings\Home\Desktop\User manual\Author\Insert author\5.gif" style="width:299.15pt;height:119.15pt;visibility:visible">
            <v:imagedata r:id="rId157" o:title="5" cropbottom="18986f"/>
          </v:shape>
        </w:pict>
      </w:r>
    </w:p>
    <w:p w:rsidR="00AC021C" w:rsidRPr="00AC021C" w:rsidRDefault="00AC021C" w:rsidP="00B84A90">
      <w:pPr>
        <w:pStyle w:val="Heading3"/>
      </w:pPr>
      <w:bookmarkStart w:id="616" w:name="_Toc322381867"/>
      <w:bookmarkStart w:id="617" w:name="_Toc322382052"/>
      <w:bookmarkStart w:id="618" w:name="_Toc322382731"/>
      <w:bookmarkStart w:id="619" w:name="_Toc322579351"/>
      <w:r w:rsidRPr="00AC021C">
        <w:t>Edit an author’s information</w:t>
      </w:r>
      <w:bookmarkEnd w:id="616"/>
      <w:bookmarkEnd w:id="617"/>
      <w:bookmarkEnd w:id="618"/>
      <w:bookmarkEnd w:id="619"/>
    </w:p>
    <w:p w:rsidR="00AC021C" w:rsidRPr="00AC021C" w:rsidRDefault="00F162E5" w:rsidP="0085092E">
      <w:pPr>
        <w:pStyle w:val="ManualStep"/>
        <w:numPr>
          <w:ilvl w:val="0"/>
          <w:numId w:val="37"/>
        </w:numPr>
      </w:pPr>
      <w:r>
        <w:t xml:space="preserve"> </w:t>
      </w:r>
      <w:r w:rsidR="00AC021C" w:rsidRPr="00AC021C">
        <w:t>On the main form click on “Quản lý thông tin sách” button</w:t>
      </w:r>
    </w:p>
    <w:p w:rsidR="00AC021C" w:rsidRPr="00AC021C" w:rsidRDefault="00E432E6" w:rsidP="00EC7E82">
      <w:pPr>
        <w:jc w:val="center"/>
        <w:rPr>
          <w:rFonts w:ascii="Arial" w:hAnsi="Arial" w:cs="Arial"/>
        </w:rPr>
      </w:pPr>
      <w:r>
        <w:rPr>
          <w:noProof/>
        </w:rPr>
        <w:pict>
          <v:shape id="_x0000_i1140" type="#_x0000_t75" style="width:364.95pt;height:52.15pt;visibility:visible">
            <v:imagedata r:id="rId143" o:title="" cropright="11479f"/>
          </v:shape>
        </w:pict>
      </w:r>
    </w:p>
    <w:p w:rsidR="00AC021C" w:rsidRPr="00AC021C" w:rsidRDefault="00AC021C" w:rsidP="00F162E5">
      <w:pPr>
        <w:pStyle w:val="ManualStep"/>
      </w:pPr>
      <w:r w:rsidRPr="00AC021C">
        <w:t xml:space="preserve"> Click “Chỉnh sửa thêm tác giả” button</w:t>
      </w:r>
    </w:p>
    <w:p w:rsidR="00AC021C" w:rsidRPr="00AC021C" w:rsidRDefault="00E432E6" w:rsidP="00EC7E82">
      <w:pPr>
        <w:jc w:val="center"/>
        <w:rPr>
          <w:rFonts w:ascii="Arial" w:hAnsi="Arial" w:cs="Arial"/>
        </w:rPr>
      </w:pPr>
      <w:r>
        <w:rPr>
          <w:noProof/>
        </w:rPr>
        <w:lastRenderedPageBreak/>
        <w:pict>
          <v:shape id="_x0000_i1141" type="#_x0000_t75" style="width:367.45pt;height:52.15pt;visibility:visible">
            <v:imagedata r:id="rId144" o:title="" cropright="10996f"/>
          </v:shape>
        </w:pict>
      </w:r>
    </w:p>
    <w:p w:rsidR="00F162E5" w:rsidRDefault="00F162E5" w:rsidP="00F162E5">
      <w:pPr>
        <w:pStyle w:val="ManualStep"/>
      </w:pPr>
      <w:r>
        <w:t xml:space="preserve"> </w:t>
      </w:r>
      <w:r w:rsidR="00AC021C" w:rsidRPr="00AC021C">
        <w:t>Choose the author which you want to edit information</w:t>
      </w:r>
    </w:p>
    <w:p w:rsidR="00AC021C" w:rsidRPr="00AC021C" w:rsidRDefault="00E432E6" w:rsidP="00F162E5">
      <w:pPr>
        <w:pStyle w:val="ManualStep"/>
        <w:numPr>
          <w:ilvl w:val="0"/>
          <w:numId w:val="0"/>
        </w:numPr>
        <w:jc w:val="center"/>
      </w:pPr>
      <w:r>
        <w:rPr>
          <w:noProof/>
        </w:rPr>
        <w:pict>
          <v:shape id="_x0000_i1142" type="#_x0000_t75" alt="Description: C:\Documents and Settings\Home\Desktop\User manual\Author\Update author\3.gif" style="width:299.15pt;height:96.85pt;visibility:visible">
            <v:imagedata r:id="rId158" o:title="3" cropbottom="27033f"/>
          </v:shape>
        </w:pict>
      </w:r>
    </w:p>
    <w:p w:rsidR="00AC021C" w:rsidRPr="00AC021C" w:rsidRDefault="00F162E5" w:rsidP="00F162E5">
      <w:pPr>
        <w:pStyle w:val="ManualStep"/>
      </w:pPr>
      <w:r>
        <w:t xml:space="preserve"> </w:t>
      </w:r>
      <w:r w:rsidR="00AC021C" w:rsidRPr="00AC021C">
        <w:t>Edit the author’s name</w:t>
      </w:r>
    </w:p>
    <w:p w:rsidR="00AC021C" w:rsidRPr="00AC021C" w:rsidRDefault="00E432E6" w:rsidP="00F162E5">
      <w:pPr>
        <w:jc w:val="center"/>
        <w:rPr>
          <w:rFonts w:ascii="Arial" w:hAnsi="Arial" w:cs="Arial"/>
        </w:rPr>
      </w:pPr>
      <w:r>
        <w:rPr>
          <w:noProof/>
        </w:rPr>
        <w:pict>
          <v:shape id="_x0000_i1143" type="#_x0000_t75" alt="Description: C:\Documents and Settings\Home\Desktop\User manual\Author\Update author\4.gif" style="width:299.15pt;height:96.85pt;visibility:visible">
            <v:imagedata r:id="rId159" o:title="4" cropbottom="27013f"/>
          </v:shape>
        </w:pict>
      </w:r>
    </w:p>
    <w:p w:rsidR="00AC021C" w:rsidRPr="00AC021C" w:rsidRDefault="00F162E5" w:rsidP="00F162E5">
      <w:pPr>
        <w:pStyle w:val="ManualStep"/>
      </w:pPr>
      <w:r>
        <w:t xml:space="preserve"> </w:t>
      </w:r>
      <w:r w:rsidR="00AC021C" w:rsidRPr="00AC021C">
        <w:t>Click “Lưu” button</w:t>
      </w:r>
    </w:p>
    <w:p w:rsidR="00AC021C" w:rsidRPr="00AC021C" w:rsidRDefault="00E432E6" w:rsidP="00F162E5">
      <w:pPr>
        <w:jc w:val="center"/>
        <w:rPr>
          <w:rFonts w:ascii="Arial" w:hAnsi="Arial" w:cs="Arial"/>
        </w:rPr>
      </w:pPr>
      <w:r>
        <w:rPr>
          <w:noProof/>
        </w:rPr>
        <w:pict>
          <v:shape id="_x0000_i1144" type="#_x0000_t75" alt="Description: C:\Documents and Settings\Home\Desktop\User manual\Author\Update author\5.gif" style="width:299.15pt;height:114.2pt;visibility:visible">
            <v:imagedata r:id="rId160" o:title="5" cropbottom="20284f"/>
          </v:shape>
        </w:pict>
      </w:r>
    </w:p>
    <w:p w:rsidR="00AC021C" w:rsidRPr="00AC021C" w:rsidRDefault="00AC021C" w:rsidP="00B84A90">
      <w:pPr>
        <w:pStyle w:val="Heading3"/>
      </w:pPr>
      <w:bookmarkStart w:id="620" w:name="_Toc322381868"/>
      <w:bookmarkStart w:id="621" w:name="_Toc322382053"/>
      <w:bookmarkStart w:id="622" w:name="_Toc322382732"/>
      <w:bookmarkStart w:id="623" w:name="_Toc322579352"/>
      <w:r w:rsidRPr="00AC021C">
        <w:t>Delete an author</w:t>
      </w:r>
      <w:bookmarkEnd w:id="620"/>
      <w:bookmarkEnd w:id="621"/>
      <w:bookmarkEnd w:id="622"/>
      <w:bookmarkEnd w:id="623"/>
    </w:p>
    <w:p w:rsidR="00AC021C" w:rsidRPr="00AC021C" w:rsidRDefault="00F162E5" w:rsidP="0085092E">
      <w:pPr>
        <w:pStyle w:val="ManualStep"/>
        <w:numPr>
          <w:ilvl w:val="0"/>
          <w:numId w:val="38"/>
        </w:numPr>
      </w:pPr>
      <w:r>
        <w:t xml:space="preserve"> </w:t>
      </w:r>
      <w:r w:rsidR="00AC021C" w:rsidRPr="00AC021C">
        <w:t>On the main form click on “Quản lý thông tin sách” button</w:t>
      </w:r>
    </w:p>
    <w:p w:rsidR="00AC021C" w:rsidRPr="00AC021C" w:rsidRDefault="00E432E6" w:rsidP="00F162E5">
      <w:pPr>
        <w:jc w:val="center"/>
        <w:rPr>
          <w:rFonts w:ascii="Arial" w:hAnsi="Arial" w:cs="Arial"/>
        </w:rPr>
      </w:pPr>
      <w:r>
        <w:rPr>
          <w:noProof/>
        </w:rPr>
        <w:pict>
          <v:shape id="_x0000_i1145" type="#_x0000_t75" style="width:368.7pt;height:52.15pt;visibility:visible">
            <v:imagedata r:id="rId143" o:title="" cropright="10983f"/>
          </v:shape>
        </w:pict>
      </w:r>
    </w:p>
    <w:p w:rsidR="00AC021C" w:rsidRPr="00AC021C" w:rsidRDefault="00F162E5" w:rsidP="0085092E">
      <w:pPr>
        <w:pStyle w:val="ManualStep"/>
        <w:numPr>
          <w:ilvl w:val="0"/>
          <w:numId w:val="38"/>
        </w:numPr>
      </w:pPr>
      <w:r>
        <w:t xml:space="preserve"> </w:t>
      </w:r>
      <w:r w:rsidR="00AC021C" w:rsidRPr="00AC021C">
        <w:t>Click “Chỉnh sửa thêm tác giả” button</w:t>
      </w:r>
    </w:p>
    <w:p w:rsidR="00AC021C" w:rsidRPr="00AC021C" w:rsidRDefault="00E432E6" w:rsidP="00F162E5">
      <w:pPr>
        <w:jc w:val="center"/>
        <w:rPr>
          <w:rFonts w:ascii="Arial" w:hAnsi="Arial" w:cs="Arial"/>
        </w:rPr>
      </w:pPr>
      <w:r>
        <w:rPr>
          <w:noProof/>
        </w:rPr>
        <w:lastRenderedPageBreak/>
        <w:pict>
          <v:shape id="_x0000_i1146" type="#_x0000_t75" style="width:368.7pt;height:52.15pt;visibility:visible">
            <v:imagedata r:id="rId144" o:title="" cropright="10840f"/>
          </v:shape>
        </w:pict>
      </w:r>
    </w:p>
    <w:p w:rsidR="00F162E5" w:rsidRDefault="00F162E5" w:rsidP="0085092E">
      <w:pPr>
        <w:pStyle w:val="ManualStep"/>
        <w:numPr>
          <w:ilvl w:val="0"/>
          <w:numId w:val="38"/>
        </w:numPr>
        <w:ind w:left="0" w:firstLine="1440"/>
      </w:pPr>
      <w:r>
        <w:t xml:space="preserve"> </w:t>
      </w:r>
      <w:r w:rsidR="00AC021C" w:rsidRPr="00AC021C">
        <w:t xml:space="preserve"> Choose the author which you want to delete</w:t>
      </w:r>
    </w:p>
    <w:p w:rsidR="00AC021C" w:rsidRPr="00AC021C" w:rsidRDefault="00E432E6" w:rsidP="00F162E5">
      <w:pPr>
        <w:pStyle w:val="ManualStep"/>
        <w:numPr>
          <w:ilvl w:val="0"/>
          <w:numId w:val="0"/>
        </w:numPr>
        <w:jc w:val="center"/>
      </w:pPr>
      <w:r>
        <w:rPr>
          <w:noProof/>
        </w:rPr>
        <w:pict>
          <v:shape id="_x0000_i1147" type="#_x0000_t75" alt="Description: C:\Documents and Settings\Home\Desktop\User manual\Author\Update author\3.gif" style="width:299.15pt;height:95.6pt;visibility:visible">
            <v:imagedata r:id="rId158" o:title="3" cropbottom="27899f"/>
          </v:shape>
        </w:pict>
      </w:r>
    </w:p>
    <w:p w:rsidR="00AC021C" w:rsidRPr="00AC021C" w:rsidRDefault="00F162E5" w:rsidP="0085092E">
      <w:pPr>
        <w:pStyle w:val="ManualStep"/>
        <w:numPr>
          <w:ilvl w:val="0"/>
          <w:numId w:val="38"/>
        </w:numPr>
      </w:pPr>
      <w:r>
        <w:t xml:space="preserve"> </w:t>
      </w:r>
      <w:r w:rsidR="00AC021C" w:rsidRPr="00AC021C">
        <w:t xml:space="preserve"> Click “Xóa tác giả” button</w:t>
      </w:r>
    </w:p>
    <w:p w:rsidR="00AC021C" w:rsidRPr="00AC021C" w:rsidRDefault="00E432E6" w:rsidP="00F162E5">
      <w:pPr>
        <w:jc w:val="center"/>
        <w:rPr>
          <w:rFonts w:ascii="Arial" w:hAnsi="Arial" w:cs="Arial"/>
        </w:rPr>
      </w:pPr>
      <w:r>
        <w:rPr>
          <w:noProof/>
        </w:rPr>
        <w:pict>
          <v:shape id="_x0000_i1148" type="#_x0000_t75" alt="Description: C:\Documents and Settings\Home\Desktop\User manual\Author\Delete author\4.gif" style="width:299.15pt;height:116.7pt;visibility:visible">
            <v:imagedata r:id="rId161" o:title="4" cropbottom="19891f"/>
          </v:shape>
        </w:pict>
      </w:r>
    </w:p>
    <w:p w:rsidR="00AC021C" w:rsidRPr="00AC021C" w:rsidRDefault="00F162E5" w:rsidP="0085092E">
      <w:pPr>
        <w:pStyle w:val="ManualStep"/>
        <w:numPr>
          <w:ilvl w:val="0"/>
          <w:numId w:val="38"/>
        </w:numPr>
      </w:pPr>
      <w:r>
        <w:t xml:space="preserve"> </w:t>
      </w:r>
      <w:r w:rsidR="00AC021C" w:rsidRPr="00AC021C">
        <w:t xml:space="preserve"> Click “Yes” button</w:t>
      </w:r>
    </w:p>
    <w:p w:rsidR="00AC021C" w:rsidRPr="00AC021C" w:rsidRDefault="00E432E6" w:rsidP="00F162E5">
      <w:pPr>
        <w:jc w:val="center"/>
        <w:rPr>
          <w:rFonts w:ascii="Arial" w:hAnsi="Arial" w:cs="Arial"/>
        </w:rPr>
      </w:pPr>
      <w:r>
        <w:rPr>
          <w:noProof/>
        </w:rPr>
        <w:pict>
          <v:shape id="_x0000_i1149" type="#_x0000_t75" alt="Description: C:\Documents and Settings\Home\Desktop\User manual\Author\Delete author\5.gif" style="width:299.15pt;height:116.7pt;visibility:visible">
            <v:imagedata r:id="rId162" o:title="5" cropbottom="19458f"/>
          </v:shape>
        </w:pict>
      </w:r>
    </w:p>
    <w:p w:rsidR="00AC021C" w:rsidRPr="00AC021C" w:rsidRDefault="00AC021C" w:rsidP="00F162E5">
      <w:pPr>
        <w:pStyle w:val="Heading2"/>
      </w:pPr>
      <w:bookmarkStart w:id="624" w:name="_Toc322381869"/>
      <w:bookmarkStart w:id="625" w:name="_Toc322382054"/>
      <w:bookmarkStart w:id="626" w:name="_Toc322382220"/>
      <w:bookmarkStart w:id="627" w:name="_Toc322382363"/>
      <w:bookmarkStart w:id="628" w:name="_Toc322382733"/>
      <w:bookmarkStart w:id="629" w:name="_Toc322579353"/>
      <w:r w:rsidRPr="00AC021C">
        <w:t>Publisher management</w:t>
      </w:r>
      <w:bookmarkEnd w:id="624"/>
      <w:bookmarkEnd w:id="625"/>
      <w:bookmarkEnd w:id="626"/>
      <w:bookmarkEnd w:id="627"/>
      <w:bookmarkEnd w:id="628"/>
      <w:bookmarkEnd w:id="629"/>
    </w:p>
    <w:p w:rsidR="00AC021C" w:rsidRPr="00AC021C" w:rsidRDefault="00AC021C" w:rsidP="00B84A90">
      <w:pPr>
        <w:pStyle w:val="Heading3"/>
      </w:pPr>
      <w:bookmarkStart w:id="630" w:name="_Toc322381870"/>
      <w:bookmarkStart w:id="631" w:name="_Toc322382055"/>
      <w:bookmarkStart w:id="632" w:name="_Toc322382734"/>
      <w:bookmarkStart w:id="633" w:name="_Toc322579354"/>
      <w:r w:rsidRPr="00AC021C">
        <w:t>Insert a publisher</w:t>
      </w:r>
      <w:bookmarkEnd w:id="630"/>
      <w:bookmarkEnd w:id="631"/>
      <w:bookmarkEnd w:id="632"/>
      <w:bookmarkEnd w:id="633"/>
    </w:p>
    <w:p w:rsidR="00AC021C" w:rsidRPr="00AC021C" w:rsidRDefault="00F162E5" w:rsidP="0085092E">
      <w:pPr>
        <w:pStyle w:val="ManualStep"/>
        <w:numPr>
          <w:ilvl w:val="0"/>
          <w:numId w:val="39"/>
        </w:numPr>
      </w:pPr>
      <w:r>
        <w:t xml:space="preserve"> </w:t>
      </w:r>
      <w:r w:rsidR="00AC021C" w:rsidRPr="00AC021C">
        <w:t xml:space="preserve"> Click “Quản lý thông tin sách” button</w:t>
      </w:r>
    </w:p>
    <w:p w:rsidR="00AC021C" w:rsidRPr="00AC021C" w:rsidRDefault="00E432E6" w:rsidP="00F162E5">
      <w:pPr>
        <w:jc w:val="center"/>
        <w:rPr>
          <w:rFonts w:ascii="Arial" w:hAnsi="Arial" w:cs="Arial"/>
        </w:rPr>
      </w:pPr>
      <w:r>
        <w:rPr>
          <w:noProof/>
        </w:rPr>
        <w:pict>
          <v:shape id="_x0000_i1150" type="#_x0000_t75" style="width:394.75pt;height:52.15pt;visibility:visible">
            <v:imagedata r:id="rId143" o:title="" cropright="7001f"/>
          </v:shape>
        </w:pict>
      </w:r>
    </w:p>
    <w:p w:rsidR="00AC021C" w:rsidRPr="00AC021C" w:rsidRDefault="00F162E5" w:rsidP="0085092E">
      <w:pPr>
        <w:pStyle w:val="ManualStep"/>
        <w:numPr>
          <w:ilvl w:val="0"/>
          <w:numId w:val="39"/>
        </w:numPr>
      </w:pPr>
      <w:r>
        <w:lastRenderedPageBreak/>
        <w:t xml:space="preserve"> </w:t>
      </w:r>
      <w:r w:rsidR="00AC021C" w:rsidRPr="00AC021C">
        <w:t>Click “Thêm mới Chỉnh sửa nhà xuất bản” button</w:t>
      </w:r>
    </w:p>
    <w:p w:rsidR="00AC021C" w:rsidRPr="00AC021C" w:rsidRDefault="00E432E6" w:rsidP="00F162E5">
      <w:pPr>
        <w:jc w:val="center"/>
        <w:rPr>
          <w:rFonts w:ascii="Arial" w:hAnsi="Arial" w:cs="Arial"/>
        </w:rPr>
      </w:pPr>
      <w:r>
        <w:rPr>
          <w:noProof/>
        </w:rPr>
        <w:pict>
          <v:shape id="_x0000_i1151" type="#_x0000_t75" style="width:382.35pt;height:52.15pt;visibility:visible">
            <v:imagedata r:id="rId144" o:title="" cropright="8770f"/>
          </v:shape>
        </w:pict>
      </w:r>
    </w:p>
    <w:p w:rsidR="00AC021C" w:rsidRPr="00AC021C" w:rsidRDefault="00F162E5" w:rsidP="0085092E">
      <w:pPr>
        <w:pStyle w:val="ManualStep"/>
        <w:numPr>
          <w:ilvl w:val="0"/>
          <w:numId w:val="39"/>
        </w:numPr>
      </w:pPr>
      <w:r>
        <w:t xml:space="preserve"> </w:t>
      </w:r>
      <w:r w:rsidR="00AC021C" w:rsidRPr="00AC021C">
        <w:t>Click “Thêm mới” button</w:t>
      </w:r>
    </w:p>
    <w:p w:rsidR="00AC021C" w:rsidRPr="00AC021C" w:rsidRDefault="00E432E6" w:rsidP="00F162E5">
      <w:pPr>
        <w:jc w:val="center"/>
        <w:rPr>
          <w:rFonts w:ascii="Arial" w:hAnsi="Arial" w:cs="Arial"/>
        </w:rPr>
      </w:pPr>
      <w:r>
        <w:rPr>
          <w:noProof/>
        </w:rPr>
        <w:pict>
          <v:shape id="_x0000_i1152" type="#_x0000_t75" alt="Description: C:\Documents and Settings\Home\Desktop\User manual\Publisher\Insert publisher\3.gif" style="width:114.2pt;height:53.4pt;visibility:visible">
            <v:imagedata r:id="rId163" o:title="3" cropbottom="36586f"/>
          </v:shape>
        </w:pict>
      </w:r>
    </w:p>
    <w:p w:rsidR="00AC021C" w:rsidRPr="00AC021C" w:rsidRDefault="00F162E5" w:rsidP="0085092E">
      <w:pPr>
        <w:pStyle w:val="ManualStep"/>
        <w:numPr>
          <w:ilvl w:val="0"/>
          <w:numId w:val="39"/>
        </w:numPr>
      </w:pPr>
      <w:r>
        <w:t xml:space="preserve"> </w:t>
      </w:r>
      <w:r w:rsidR="00AC021C" w:rsidRPr="00AC021C">
        <w:t xml:space="preserve"> Fill in the publisher’s name</w:t>
      </w:r>
      <w:r>
        <w:t xml:space="preserve"> and cl</w:t>
      </w:r>
      <w:r w:rsidR="00AC021C" w:rsidRPr="00AC021C">
        <w:t>ick “Lưu” button</w:t>
      </w:r>
    </w:p>
    <w:p w:rsidR="00AC021C" w:rsidRPr="00AC021C" w:rsidRDefault="00E432E6" w:rsidP="00F162E5">
      <w:pPr>
        <w:jc w:val="center"/>
        <w:rPr>
          <w:rFonts w:ascii="Arial" w:hAnsi="Arial" w:cs="Arial"/>
        </w:rPr>
      </w:pPr>
      <w:r>
        <w:rPr>
          <w:noProof/>
        </w:rPr>
        <w:pict>
          <v:shape id="_x0000_i1153" type="#_x0000_t75" alt="Description: C:\Documents and Settings\Home\Desktop\User manual\Publisher\Insert publisher\4.gif" style="width:114.2pt;height:52.15pt;visibility:visible">
            <v:imagedata r:id="rId164" o:title="4" cropbottom="37638f"/>
          </v:shape>
        </w:pict>
      </w:r>
    </w:p>
    <w:p w:rsidR="00AC021C" w:rsidRPr="00AC021C" w:rsidRDefault="00F162E5" w:rsidP="0085092E">
      <w:pPr>
        <w:pStyle w:val="ManualStep"/>
        <w:numPr>
          <w:ilvl w:val="0"/>
          <w:numId w:val="39"/>
        </w:numPr>
      </w:pPr>
      <w:r>
        <w:t xml:space="preserve"> </w:t>
      </w:r>
      <w:r w:rsidR="00AC021C" w:rsidRPr="00AC021C">
        <w:t>Click “OK” button</w:t>
      </w:r>
    </w:p>
    <w:p w:rsidR="00AC021C" w:rsidRPr="00AC021C" w:rsidRDefault="00E432E6" w:rsidP="00F162E5">
      <w:pPr>
        <w:jc w:val="center"/>
        <w:rPr>
          <w:rFonts w:ascii="Arial" w:hAnsi="Arial" w:cs="Arial"/>
        </w:rPr>
      </w:pPr>
      <w:r>
        <w:rPr>
          <w:noProof/>
        </w:rPr>
        <w:pict>
          <v:shape id="_x0000_i1154" type="#_x0000_t75" alt="Description: C:\Documents and Settings\Home\Desktop\User manual\Publisher\Insert publisher\5.gif" style="width:111.7pt;height:80.7pt;visibility:visible">
            <v:imagedata r:id="rId165" o:title="5"/>
          </v:shape>
        </w:pict>
      </w:r>
    </w:p>
    <w:p w:rsidR="00AC021C" w:rsidRPr="00AC021C" w:rsidRDefault="00AC021C" w:rsidP="00B84A90">
      <w:pPr>
        <w:pStyle w:val="Heading3"/>
      </w:pPr>
      <w:bookmarkStart w:id="634" w:name="_Toc322381871"/>
      <w:bookmarkStart w:id="635" w:name="_Toc322382056"/>
      <w:bookmarkStart w:id="636" w:name="_Toc322382735"/>
      <w:bookmarkStart w:id="637" w:name="_Toc322579355"/>
      <w:r w:rsidRPr="00AC021C">
        <w:t>Edit a publisher’s information</w:t>
      </w:r>
      <w:bookmarkEnd w:id="634"/>
      <w:bookmarkEnd w:id="635"/>
      <w:bookmarkEnd w:id="636"/>
      <w:bookmarkEnd w:id="637"/>
    </w:p>
    <w:p w:rsidR="00AC021C" w:rsidRPr="00AC021C" w:rsidRDefault="00F162E5" w:rsidP="0085092E">
      <w:pPr>
        <w:pStyle w:val="ManualStep"/>
        <w:numPr>
          <w:ilvl w:val="0"/>
          <w:numId w:val="40"/>
        </w:numPr>
      </w:pPr>
      <w:r>
        <w:t xml:space="preserve"> </w:t>
      </w:r>
      <w:r w:rsidR="00AC021C" w:rsidRPr="00AC021C">
        <w:t>Click “Quản lý thông tin sách” button</w:t>
      </w:r>
    </w:p>
    <w:p w:rsidR="00AC021C" w:rsidRPr="00AC021C" w:rsidRDefault="00E432E6" w:rsidP="005A22E1">
      <w:pPr>
        <w:jc w:val="center"/>
        <w:rPr>
          <w:rFonts w:ascii="Arial" w:hAnsi="Arial" w:cs="Arial"/>
        </w:rPr>
      </w:pPr>
      <w:r>
        <w:rPr>
          <w:noProof/>
        </w:rPr>
        <w:pict>
          <v:shape id="_x0000_i1155" type="#_x0000_t75" style="width:394.75pt;height:52.15pt;visibility:visible">
            <v:imagedata r:id="rId143" o:title="" cropright="7001f"/>
          </v:shape>
        </w:pict>
      </w:r>
    </w:p>
    <w:p w:rsidR="00AC021C" w:rsidRPr="00AC021C" w:rsidRDefault="00F162E5" w:rsidP="0085092E">
      <w:pPr>
        <w:pStyle w:val="ManualStep"/>
        <w:numPr>
          <w:ilvl w:val="0"/>
          <w:numId w:val="40"/>
        </w:numPr>
      </w:pPr>
      <w:r>
        <w:t xml:space="preserve"> </w:t>
      </w:r>
      <w:r w:rsidR="00AC021C" w:rsidRPr="00AC021C">
        <w:t xml:space="preserve"> Click “Thêm mới Chỉnh sửa nhà xuất bản” button</w:t>
      </w:r>
    </w:p>
    <w:p w:rsidR="00AC021C" w:rsidRPr="00AC021C" w:rsidRDefault="00E432E6" w:rsidP="005A22E1">
      <w:pPr>
        <w:jc w:val="center"/>
        <w:rPr>
          <w:rFonts w:ascii="Arial" w:hAnsi="Arial" w:cs="Arial"/>
        </w:rPr>
      </w:pPr>
      <w:r>
        <w:rPr>
          <w:noProof/>
        </w:rPr>
        <w:pict>
          <v:shape id="_x0000_i1156" type="#_x0000_t75" style="width:391.05pt;height:52.15pt;visibility:visible">
            <v:imagedata r:id="rId144" o:title="" cropright="7493f"/>
          </v:shape>
        </w:pict>
      </w:r>
    </w:p>
    <w:p w:rsidR="00AC021C" w:rsidRPr="00AC021C" w:rsidRDefault="00F162E5" w:rsidP="0085092E">
      <w:pPr>
        <w:pStyle w:val="ManualStep"/>
        <w:numPr>
          <w:ilvl w:val="0"/>
          <w:numId w:val="40"/>
        </w:numPr>
      </w:pPr>
      <w:r>
        <w:t xml:space="preserve"> </w:t>
      </w:r>
      <w:r w:rsidR="00AC021C" w:rsidRPr="00AC021C">
        <w:t xml:space="preserve"> Choose the appropriate publisher </w:t>
      </w:r>
    </w:p>
    <w:p w:rsidR="00AC021C" w:rsidRPr="00AC021C" w:rsidRDefault="00E432E6" w:rsidP="005A22E1">
      <w:pPr>
        <w:jc w:val="center"/>
        <w:rPr>
          <w:rFonts w:ascii="Arial" w:hAnsi="Arial" w:cs="Arial"/>
        </w:rPr>
      </w:pPr>
      <w:r>
        <w:rPr>
          <w:noProof/>
        </w:rPr>
        <w:lastRenderedPageBreak/>
        <w:pict>
          <v:shape id="_x0000_i1157" type="#_x0000_t75" alt="Description: C:\Documents and Settings\Home\Desktop\User manual\Publisher\Update publisher\3.gif" style="width:168.85pt;height:101.8pt;visibility:visible">
            <v:imagedata r:id="rId166" o:title="3" cropbottom="10522f"/>
          </v:shape>
        </w:pict>
      </w:r>
    </w:p>
    <w:p w:rsidR="00AC021C" w:rsidRPr="00AC021C" w:rsidRDefault="00F162E5" w:rsidP="0085092E">
      <w:pPr>
        <w:pStyle w:val="ManualStep"/>
        <w:numPr>
          <w:ilvl w:val="0"/>
          <w:numId w:val="40"/>
        </w:numPr>
      </w:pPr>
      <w:r>
        <w:t xml:space="preserve"> </w:t>
      </w:r>
      <w:r w:rsidR="00AC021C" w:rsidRPr="00AC021C">
        <w:t xml:space="preserve"> Edit the publisher’s information</w:t>
      </w:r>
      <w:r w:rsidR="005A22E1">
        <w:t xml:space="preserve"> and c</w:t>
      </w:r>
      <w:r w:rsidR="00AC021C" w:rsidRPr="00AC021C">
        <w:t>lick “Lưu lại” button</w:t>
      </w:r>
    </w:p>
    <w:p w:rsidR="00AC021C" w:rsidRPr="00AC021C" w:rsidRDefault="00E432E6" w:rsidP="005A22E1">
      <w:pPr>
        <w:jc w:val="center"/>
        <w:rPr>
          <w:rFonts w:ascii="Arial" w:hAnsi="Arial" w:cs="Arial"/>
        </w:rPr>
      </w:pPr>
      <w:r>
        <w:rPr>
          <w:noProof/>
        </w:rPr>
        <w:pict>
          <v:shape id="_x0000_i1158" type="#_x0000_t75" alt="Description: C:\Documents and Settings\Home\Desktop\User manual\Publisher\Update publisher\4.gif" style="width:114.2pt;height:57.1pt;visibility:visible">
            <v:imagedata r:id="rId167" o:title="4" cropbottom="34859f"/>
          </v:shape>
        </w:pict>
      </w:r>
    </w:p>
    <w:p w:rsidR="00AC021C" w:rsidRPr="00AC021C" w:rsidRDefault="005A22E1" w:rsidP="0085092E">
      <w:pPr>
        <w:pStyle w:val="ManualStep"/>
        <w:numPr>
          <w:ilvl w:val="0"/>
          <w:numId w:val="40"/>
        </w:numPr>
      </w:pPr>
      <w:r>
        <w:t xml:space="preserve"> </w:t>
      </w:r>
      <w:r w:rsidR="00AC021C" w:rsidRPr="00AC021C">
        <w:t>Click “OK”</w:t>
      </w:r>
    </w:p>
    <w:p w:rsidR="00AC021C" w:rsidRPr="00AC021C" w:rsidRDefault="00E432E6" w:rsidP="005A22E1">
      <w:pPr>
        <w:jc w:val="center"/>
        <w:rPr>
          <w:rFonts w:ascii="Arial" w:hAnsi="Arial" w:cs="Arial"/>
        </w:rPr>
      </w:pPr>
      <w:r>
        <w:rPr>
          <w:noProof/>
        </w:rPr>
        <w:pict>
          <v:shape id="_x0000_i1159" type="#_x0000_t75" alt="Description: C:\Documents and Settings\Home\Desktop\User manual\Publisher\Update publisher\5.gif" style="width:158.9pt;height:80.7pt;visibility:visible">
            <v:imagedata r:id="rId168" o:title="5"/>
          </v:shape>
        </w:pict>
      </w:r>
    </w:p>
    <w:p w:rsidR="00AC021C" w:rsidRPr="00AC021C" w:rsidRDefault="00AC021C" w:rsidP="00B84A90">
      <w:pPr>
        <w:pStyle w:val="Heading3"/>
      </w:pPr>
      <w:bookmarkStart w:id="638" w:name="_Toc322381872"/>
      <w:bookmarkStart w:id="639" w:name="_Toc322382057"/>
      <w:bookmarkStart w:id="640" w:name="_Toc322382736"/>
      <w:bookmarkStart w:id="641" w:name="_Toc322579356"/>
      <w:r w:rsidRPr="00AC021C">
        <w:t>Delete a publisher</w:t>
      </w:r>
      <w:bookmarkEnd w:id="638"/>
      <w:bookmarkEnd w:id="639"/>
      <w:bookmarkEnd w:id="640"/>
      <w:bookmarkEnd w:id="641"/>
    </w:p>
    <w:p w:rsidR="005A22E1" w:rsidRPr="00AC021C" w:rsidRDefault="005A22E1" w:rsidP="0085092E">
      <w:pPr>
        <w:pStyle w:val="ManualStep"/>
        <w:numPr>
          <w:ilvl w:val="0"/>
          <w:numId w:val="41"/>
        </w:numPr>
      </w:pPr>
      <w:r>
        <w:t xml:space="preserve"> </w:t>
      </w:r>
      <w:r w:rsidRPr="00AC021C">
        <w:t xml:space="preserve"> Enter the author’s name</w:t>
      </w:r>
    </w:p>
    <w:p w:rsidR="00AC021C" w:rsidRPr="00AC021C" w:rsidRDefault="00E432E6" w:rsidP="005A22E1">
      <w:pPr>
        <w:jc w:val="center"/>
        <w:rPr>
          <w:rFonts w:ascii="Arial" w:hAnsi="Arial" w:cs="Arial"/>
        </w:rPr>
      </w:pPr>
      <w:r>
        <w:rPr>
          <w:noProof/>
        </w:rPr>
        <w:pict>
          <v:shape id="_x0000_i1160" type="#_x0000_t75" style="width:377.4pt;height:52.15pt;visibility:visible">
            <v:imagedata r:id="rId143" o:title="" cropright="9703f"/>
          </v:shape>
        </w:pict>
      </w:r>
    </w:p>
    <w:p w:rsidR="005A22E1" w:rsidRPr="00AC021C" w:rsidRDefault="005A22E1" w:rsidP="005A22E1">
      <w:pPr>
        <w:pStyle w:val="ManualStep"/>
      </w:pPr>
      <w:r>
        <w:t xml:space="preserve"> </w:t>
      </w:r>
      <w:r w:rsidRPr="00AC021C">
        <w:t xml:space="preserve"> Enter the author’s name</w:t>
      </w:r>
    </w:p>
    <w:p w:rsidR="00AC021C" w:rsidRPr="00AC021C" w:rsidRDefault="00E432E6" w:rsidP="005A22E1">
      <w:pPr>
        <w:jc w:val="center"/>
        <w:rPr>
          <w:rFonts w:ascii="Arial" w:hAnsi="Arial" w:cs="Arial"/>
        </w:rPr>
      </w:pPr>
      <w:r>
        <w:rPr>
          <w:noProof/>
        </w:rPr>
        <w:pict>
          <v:shape id="_x0000_i1161" type="#_x0000_t75" style="width:382.35pt;height:52.15pt;visibility:visible">
            <v:imagedata r:id="rId144" o:title="" cropright="8770f"/>
          </v:shape>
        </w:pict>
      </w:r>
    </w:p>
    <w:p w:rsidR="005A22E1" w:rsidRPr="00AC021C" w:rsidRDefault="005A22E1" w:rsidP="005A22E1">
      <w:pPr>
        <w:pStyle w:val="ManualStep"/>
      </w:pPr>
      <w:r>
        <w:t xml:space="preserve"> </w:t>
      </w:r>
      <w:r w:rsidRPr="00AC021C">
        <w:t xml:space="preserve"> Enter the author’s name</w:t>
      </w:r>
    </w:p>
    <w:p w:rsidR="00AC021C" w:rsidRPr="00AC021C" w:rsidRDefault="00E432E6" w:rsidP="005A22E1">
      <w:pPr>
        <w:jc w:val="center"/>
        <w:rPr>
          <w:rFonts w:ascii="Arial" w:hAnsi="Arial" w:cs="Arial"/>
        </w:rPr>
      </w:pPr>
      <w:r>
        <w:rPr>
          <w:noProof/>
        </w:rPr>
        <w:lastRenderedPageBreak/>
        <w:pict>
          <v:shape id="_x0000_i1162" type="#_x0000_t75" alt="Description: C:\Documents and Settings\Home\Desktop\User manual\Publisher\Update publisher\3.gif" style="width:168.85pt;height:96.85pt;visibility:visible">
            <v:imagedata r:id="rId166" o:title="3" cropbottom="13328f"/>
          </v:shape>
        </w:pict>
      </w:r>
    </w:p>
    <w:p w:rsidR="005A22E1" w:rsidRPr="00AC021C" w:rsidRDefault="005A22E1" w:rsidP="005A22E1">
      <w:pPr>
        <w:pStyle w:val="ManualStep"/>
      </w:pPr>
      <w:r>
        <w:t xml:space="preserve"> </w:t>
      </w:r>
      <w:r w:rsidRPr="00AC021C">
        <w:t xml:space="preserve"> Enter the author’s name</w:t>
      </w:r>
    </w:p>
    <w:p w:rsidR="00AC021C" w:rsidRPr="00AC021C" w:rsidRDefault="00E432E6" w:rsidP="005A22E1">
      <w:pPr>
        <w:jc w:val="center"/>
        <w:rPr>
          <w:rFonts w:ascii="Arial" w:hAnsi="Arial" w:cs="Arial"/>
        </w:rPr>
      </w:pPr>
      <w:r>
        <w:rPr>
          <w:noProof/>
        </w:rPr>
        <w:pict>
          <v:shape id="_x0000_i1163" type="#_x0000_t75" alt="Description: C:\Documents and Settings\Home\Desktop\User manual\Publisher\Delete publisher\3_2.gif" style="width:114.2pt;height:54.6pt;visibility:visible">
            <v:imagedata r:id="rId169" o:title="3_2" cropbottom="35965f"/>
          </v:shape>
        </w:pict>
      </w:r>
    </w:p>
    <w:p w:rsidR="005A22E1" w:rsidRPr="00AC021C" w:rsidRDefault="005A22E1" w:rsidP="005A22E1">
      <w:pPr>
        <w:pStyle w:val="ManualStep"/>
      </w:pPr>
      <w:r>
        <w:t xml:space="preserve"> </w:t>
      </w:r>
      <w:r w:rsidRPr="00AC021C">
        <w:t xml:space="preserve"> Enter the author’s name</w:t>
      </w:r>
    </w:p>
    <w:p w:rsidR="00AC021C" w:rsidRPr="00AC021C" w:rsidRDefault="00E432E6" w:rsidP="005A22E1">
      <w:pPr>
        <w:jc w:val="center"/>
        <w:rPr>
          <w:rFonts w:ascii="Arial" w:hAnsi="Arial" w:cs="Arial"/>
        </w:rPr>
      </w:pPr>
      <w:r>
        <w:rPr>
          <w:noProof/>
        </w:rPr>
        <w:pict>
          <v:shape id="_x0000_i1164" type="#_x0000_t75" alt="Description: C:\Documents and Settings\Home\Desktop\User manual\Publisher\Delete publisher\4.gif" style="width:171.3pt;height:80.7pt;visibility:visible">
            <v:imagedata r:id="rId170" o:title="4"/>
          </v:shape>
        </w:pict>
      </w:r>
    </w:p>
    <w:p w:rsidR="005A22E1" w:rsidRPr="00AC021C" w:rsidRDefault="005A22E1" w:rsidP="005A22E1">
      <w:pPr>
        <w:pStyle w:val="ManualStep"/>
      </w:pPr>
      <w:r>
        <w:t xml:space="preserve"> </w:t>
      </w:r>
      <w:r w:rsidRPr="00AC021C">
        <w:t xml:space="preserve"> Enter the author’s name</w:t>
      </w:r>
    </w:p>
    <w:p w:rsidR="00AC021C" w:rsidRPr="00AC021C" w:rsidRDefault="00E432E6" w:rsidP="005A22E1">
      <w:pPr>
        <w:jc w:val="center"/>
        <w:rPr>
          <w:rFonts w:ascii="Arial" w:hAnsi="Arial" w:cs="Arial"/>
        </w:rPr>
      </w:pPr>
      <w:r>
        <w:rPr>
          <w:noProof/>
        </w:rPr>
        <w:pict>
          <v:shape id="_x0000_i1165" type="#_x0000_t75" alt="Description: C:\Documents and Settings\Home\Desktop\User manual\Publisher\Delete publisher\5.gif" style="width:105.5pt;height:80.7pt;visibility:visible">
            <v:imagedata r:id="rId171" o:title="5"/>
          </v:shape>
        </w:pict>
      </w:r>
    </w:p>
    <w:p w:rsidR="00AC021C" w:rsidRPr="00AC021C" w:rsidRDefault="00AC021C" w:rsidP="005A22E1">
      <w:pPr>
        <w:pStyle w:val="Heading2"/>
      </w:pPr>
      <w:bookmarkStart w:id="642" w:name="_Toc322381873"/>
      <w:bookmarkStart w:id="643" w:name="_Toc322382058"/>
      <w:bookmarkStart w:id="644" w:name="_Toc322382221"/>
      <w:bookmarkStart w:id="645" w:name="_Toc322382364"/>
      <w:bookmarkStart w:id="646" w:name="_Toc322382737"/>
      <w:bookmarkStart w:id="647" w:name="_Toc322579357"/>
      <w:r w:rsidRPr="00AC021C">
        <w:t>Category management</w:t>
      </w:r>
      <w:bookmarkEnd w:id="642"/>
      <w:bookmarkEnd w:id="643"/>
      <w:bookmarkEnd w:id="644"/>
      <w:bookmarkEnd w:id="645"/>
      <w:bookmarkEnd w:id="646"/>
      <w:bookmarkEnd w:id="647"/>
    </w:p>
    <w:p w:rsidR="00AC021C" w:rsidRPr="00AC021C" w:rsidRDefault="00AC021C" w:rsidP="00B84A90">
      <w:pPr>
        <w:pStyle w:val="Heading3"/>
      </w:pPr>
      <w:bookmarkStart w:id="648" w:name="_Toc322381874"/>
      <w:bookmarkStart w:id="649" w:name="_Toc322382059"/>
      <w:bookmarkStart w:id="650" w:name="_Toc322382738"/>
      <w:bookmarkStart w:id="651" w:name="_Toc322579358"/>
      <w:r w:rsidRPr="00AC021C">
        <w:t>Insert a category</w:t>
      </w:r>
      <w:bookmarkEnd w:id="648"/>
      <w:bookmarkEnd w:id="649"/>
      <w:bookmarkEnd w:id="650"/>
      <w:bookmarkEnd w:id="651"/>
    </w:p>
    <w:p w:rsidR="00AC021C" w:rsidRPr="00AC021C" w:rsidRDefault="005A22E1" w:rsidP="0085092E">
      <w:pPr>
        <w:pStyle w:val="ManualStep"/>
        <w:numPr>
          <w:ilvl w:val="0"/>
          <w:numId w:val="42"/>
        </w:numPr>
      </w:pPr>
      <w:r>
        <w:t xml:space="preserve"> </w:t>
      </w:r>
      <w:r w:rsidR="00AC021C" w:rsidRPr="00AC021C">
        <w:t>Click “Quản lý thông tin sách” button</w:t>
      </w:r>
    </w:p>
    <w:p w:rsidR="00AC021C" w:rsidRPr="00AC021C" w:rsidRDefault="00E432E6" w:rsidP="005A22E1">
      <w:pPr>
        <w:jc w:val="center"/>
        <w:rPr>
          <w:rFonts w:ascii="Arial" w:hAnsi="Arial" w:cs="Arial"/>
        </w:rPr>
      </w:pPr>
      <w:r>
        <w:rPr>
          <w:noProof/>
        </w:rPr>
        <w:pict>
          <v:shape id="_x0000_i1166" type="#_x0000_t75" style="width:367.45pt;height:52.15pt;visibility:visible">
            <v:imagedata r:id="rId143" o:title="" cropright="11131f"/>
          </v:shape>
        </w:pict>
      </w:r>
    </w:p>
    <w:p w:rsidR="00AC021C" w:rsidRPr="00AC021C" w:rsidRDefault="005A22E1" w:rsidP="0085092E">
      <w:pPr>
        <w:pStyle w:val="ManualStep"/>
        <w:numPr>
          <w:ilvl w:val="0"/>
          <w:numId w:val="42"/>
        </w:numPr>
      </w:pPr>
      <w:r>
        <w:t xml:space="preserve"> </w:t>
      </w:r>
      <w:r w:rsidR="00AC021C" w:rsidRPr="00AC021C">
        <w:t xml:space="preserve"> Click “Thêm mới Chỉnh sửa nhà xuất bản” button</w:t>
      </w:r>
    </w:p>
    <w:p w:rsidR="00AC021C" w:rsidRPr="00AC021C" w:rsidRDefault="00E432E6" w:rsidP="005A22E1">
      <w:pPr>
        <w:jc w:val="center"/>
        <w:rPr>
          <w:rFonts w:ascii="Arial" w:hAnsi="Arial" w:cs="Arial"/>
        </w:rPr>
      </w:pPr>
      <w:r>
        <w:rPr>
          <w:noProof/>
        </w:rPr>
        <w:lastRenderedPageBreak/>
        <w:pict>
          <v:shape id="_x0000_i1167" type="#_x0000_t75" style="width:367.45pt;height:52.15pt;visibility:visible">
            <v:imagedata r:id="rId144" o:title="" cropright="10981f"/>
          </v:shape>
        </w:pict>
      </w:r>
    </w:p>
    <w:p w:rsidR="00AC021C" w:rsidRPr="00AC021C" w:rsidRDefault="005A22E1" w:rsidP="0085092E">
      <w:pPr>
        <w:pStyle w:val="ManualStep"/>
        <w:numPr>
          <w:ilvl w:val="0"/>
          <w:numId w:val="42"/>
        </w:numPr>
      </w:pPr>
      <w:r>
        <w:t xml:space="preserve"> </w:t>
      </w:r>
      <w:r w:rsidR="00AC021C" w:rsidRPr="00AC021C">
        <w:t xml:space="preserve"> Click “Thêm mới” button</w:t>
      </w:r>
    </w:p>
    <w:p w:rsidR="00AC021C" w:rsidRPr="00AC021C" w:rsidRDefault="00E432E6" w:rsidP="005A22E1">
      <w:pPr>
        <w:jc w:val="center"/>
        <w:rPr>
          <w:rFonts w:ascii="Arial" w:hAnsi="Arial" w:cs="Arial"/>
        </w:rPr>
      </w:pPr>
      <w:r>
        <w:rPr>
          <w:noProof/>
        </w:rPr>
        <w:pict>
          <v:shape id="_x0000_i1168" type="#_x0000_t75" alt="Description: C:\Documents and Settings\Home\Desktop\User manual\Category\insert category\3.gif" style="width:114.2pt;height:53.4pt;visibility:visible">
            <v:imagedata r:id="rId172" o:title="3" cropbottom="21310f"/>
          </v:shape>
        </w:pict>
      </w:r>
    </w:p>
    <w:p w:rsidR="00AC021C" w:rsidRPr="00AC021C" w:rsidRDefault="005A22E1" w:rsidP="0085092E">
      <w:pPr>
        <w:pStyle w:val="ManualStep"/>
        <w:numPr>
          <w:ilvl w:val="0"/>
          <w:numId w:val="42"/>
        </w:numPr>
      </w:pPr>
      <w:r>
        <w:t xml:space="preserve"> </w:t>
      </w:r>
      <w:r w:rsidR="00AC021C" w:rsidRPr="00AC021C">
        <w:t xml:space="preserve"> Fill in the category’s information</w:t>
      </w:r>
      <w:r>
        <w:t xml:space="preserve"> and c</w:t>
      </w:r>
      <w:r w:rsidR="00AC021C" w:rsidRPr="00AC021C">
        <w:t>lick “Lưu lại” button</w:t>
      </w:r>
    </w:p>
    <w:p w:rsidR="00AC021C" w:rsidRPr="00AC021C" w:rsidRDefault="00E432E6" w:rsidP="005A22E1">
      <w:pPr>
        <w:jc w:val="center"/>
        <w:rPr>
          <w:rFonts w:ascii="Arial" w:hAnsi="Arial" w:cs="Arial"/>
        </w:rPr>
      </w:pPr>
      <w:r>
        <w:rPr>
          <w:noProof/>
        </w:rPr>
        <w:pict>
          <v:shape id="_x0000_i1169" type="#_x0000_t75" alt="Description: C:\Documents and Settings\Home\Desktop\User manual\Category\insert category\4.gif" style="width:114.2pt;height:54.6pt;visibility:visible">
            <v:imagedata r:id="rId173" o:title="4" cropbottom="20279f"/>
          </v:shape>
        </w:pict>
      </w:r>
    </w:p>
    <w:p w:rsidR="00AC021C" w:rsidRPr="00AC021C" w:rsidRDefault="005A22E1" w:rsidP="0085092E">
      <w:pPr>
        <w:pStyle w:val="ManualStep"/>
        <w:numPr>
          <w:ilvl w:val="0"/>
          <w:numId w:val="42"/>
        </w:numPr>
      </w:pPr>
      <w:r>
        <w:t xml:space="preserve"> </w:t>
      </w:r>
      <w:r w:rsidR="00AC021C" w:rsidRPr="00AC021C">
        <w:t xml:space="preserve"> Click “OK” button</w:t>
      </w:r>
    </w:p>
    <w:p w:rsidR="00AC021C" w:rsidRPr="00AC021C" w:rsidRDefault="00E432E6" w:rsidP="005A22E1">
      <w:pPr>
        <w:jc w:val="center"/>
        <w:rPr>
          <w:rFonts w:ascii="Arial" w:hAnsi="Arial" w:cs="Arial"/>
        </w:rPr>
      </w:pPr>
      <w:r>
        <w:rPr>
          <w:noProof/>
        </w:rPr>
        <w:pict>
          <v:shape id="_x0000_i1170" type="#_x0000_t75" alt="Description: C:\Documents and Settings\Home\Desktop\User manual\Category\insert category\5.gif" style="width:129.1pt;height:80.7pt;visibility:visible">
            <v:imagedata r:id="rId174" o:title="5"/>
          </v:shape>
        </w:pict>
      </w:r>
    </w:p>
    <w:p w:rsidR="00AC021C" w:rsidRPr="00AC021C" w:rsidRDefault="00AC021C" w:rsidP="00B84A90">
      <w:pPr>
        <w:pStyle w:val="Heading3"/>
      </w:pPr>
      <w:bookmarkStart w:id="652" w:name="_Toc322381875"/>
      <w:bookmarkStart w:id="653" w:name="_Toc322382060"/>
      <w:bookmarkStart w:id="654" w:name="_Toc322382739"/>
      <w:bookmarkStart w:id="655" w:name="_Toc322579359"/>
      <w:r w:rsidRPr="00AC021C">
        <w:t>Edit a category’s information</w:t>
      </w:r>
      <w:bookmarkEnd w:id="652"/>
      <w:bookmarkEnd w:id="653"/>
      <w:bookmarkEnd w:id="654"/>
      <w:bookmarkEnd w:id="655"/>
    </w:p>
    <w:p w:rsidR="00AC021C" w:rsidRPr="00AC021C" w:rsidRDefault="005A22E1" w:rsidP="0085092E">
      <w:pPr>
        <w:pStyle w:val="ManualStep"/>
        <w:numPr>
          <w:ilvl w:val="0"/>
          <w:numId w:val="43"/>
        </w:numPr>
      </w:pPr>
      <w:r>
        <w:t xml:space="preserve"> </w:t>
      </w:r>
      <w:r w:rsidR="00AC021C" w:rsidRPr="00AC021C">
        <w:t>Click “Quản lý thông tin sách” button</w:t>
      </w:r>
    </w:p>
    <w:p w:rsidR="00AC021C" w:rsidRPr="00AC021C" w:rsidRDefault="00E432E6" w:rsidP="005A22E1">
      <w:pPr>
        <w:jc w:val="center"/>
        <w:rPr>
          <w:rFonts w:ascii="Arial" w:hAnsi="Arial" w:cs="Arial"/>
        </w:rPr>
      </w:pPr>
      <w:r>
        <w:rPr>
          <w:noProof/>
        </w:rPr>
        <w:pict>
          <v:shape id="_x0000_i1171" type="#_x0000_t75" style="width:357.5pt;height:52.15pt;visibility:visible">
            <v:imagedata r:id="rId143" o:title="" cropright="12567f"/>
          </v:shape>
        </w:pict>
      </w:r>
    </w:p>
    <w:p w:rsidR="00AC021C" w:rsidRPr="00AC021C" w:rsidRDefault="005A22E1" w:rsidP="0085092E">
      <w:pPr>
        <w:pStyle w:val="ManualStep"/>
        <w:numPr>
          <w:ilvl w:val="0"/>
          <w:numId w:val="43"/>
        </w:numPr>
      </w:pPr>
      <w:r>
        <w:t xml:space="preserve"> </w:t>
      </w:r>
      <w:r w:rsidR="00AC021C" w:rsidRPr="00AC021C">
        <w:t xml:space="preserve"> Click “Thêm mới Chỉnh sửa đầu mục” button</w:t>
      </w:r>
    </w:p>
    <w:p w:rsidR="00AC021C" w:rsidRPr="00AC021C" w:rsidRDefault="00E432E6" w:rsidP="005A22E1">
      <w:pPr>
        <w:jc w:val="center"/>
        <w:rPr>
          <w:rFonts w:ascii="Arial" w:hAnsi="Arial" w:cs="Arial"/>
        </w:rPr>
      </w:pPr>
      <w:r>
        <w:rPr>
          <w:noProof/>
        </w:rPr>
        <w:pict>
          <v:shape id="_x0000_i1172" type="#_x0000_t75" style="width:353.8pt;height:52.15pt;visibility:visible">
            <v:imagedata r:id="rId144" o:title="" cropright="12910f"/>
          </v:shape>
        </w:pict>
      </w:r>
    </w:p>
    <w:p w:rsidR="00AC021C" w:rsidRPr="00AC021C" w:rsidRDefault="005A22E1" w:rsidP="0085092E">
      <w:pPr>
        <w:pStyle w:val="ManualStep"/>
        <w:numPr>
          <w:ilvl w:val="0"/>
          <w:numId w:val="43"/>
        </w:numPr>
      </w:pPr>
      <w:r>
        <w:t xml:space="preserve"> </w:t>
      </w:r>
      <w:r w:rsidR="00AC021C" w:rsidRPr="00AC021C">
        <w:t>Choose the appropriate category</w:t>
      </w:r>
    </w:p>
    <w:p w:rsidR="00AC021C" w:rsidRPr="00AC021C" w:rsidRDefault="00E432E6" w:rsidP="005A22E1">
      <w:pPr>
        <w:jc w:val="center"/>
        <w:rPr>
          <w:rFonts w:ascii="Arial" w:hAnsi="Arial" w:cs="Arial"/>
        </w:rPr>
      </w:pPr>
      <w:r>
        <w:rPr>
          <w:noProof/>
        </w:rPr>
        <w:pict>
          <v:shape id="_x0000_i1173" type="#_x0000_t75" alt="Description: C:\Documents and Settings\Home\Desktop\User manual\Category\update category\3.gif" style="width:136.55pt;height:37.25pt;visibility:visible">
            <v:imagedata r:id="rId175" o:title="3" cropbottom="34705f"/>
          </v:shape>
        </w:pict>
      </w:r>
    </w:p>
    <w:p w:rsidR="00AC021C" w:rsidRPr="00AC021C" w:rsidRDefault="005A22E1" w:rsidP="0085092E">
      <w:pPr>
        <w:pStyle w:val="ManualStep"/>
        <w:numPr>
          <w:ilvl w:val="0"/>
          <w:numId w:val="43"/>
        </w:numPr>
      </w:pPr>
      <w:r>
        <w:lastRenderedPageBreak/>
        <w:t xml:space="preserve"> </w:t>
      </w:r>
      <w:r w:rsidR="00AC021C" w:rsidRPr="00AC021C">
        <w:t xml:space="preserve"> Edit the category’s information</w:t>
      </w:r>
      <w:r>
        <w:t xml:space="preserve"> and c</w:t>
      </w:r>
      <w:r w:rsidR="00AC021C" w:rsidRPr="00AC021C">
        <w:t>lick “Lưu lại” button</w:t>
      </w:r>
    </w:p>
    <w:p w:rsidR="00AC021C" w:rsidRPr="00AC021C" w:rsidRDefault="00E432E6" w:rsidP="00E37300">
      <w:pPr>
        <w:jc w:val="center"/>
        <w:rPr>
          <w:rFonts w:ascii="Arial" w:hAnsi="Arial" w:cs="Arial"/>
        </w:rPr>
      </w:pPr>
      <w:r>
        <w:rPr>
          <w:noProof/>
        </w:rPr>
        <w:pict>
          <v:shape id="_x0000_i1174" type="#_x0000_t75" alt="Description: C:\Documents and Settings\Home\Desktop\User manual\Category\update category\5.gif" style="width:114.2pt;height:52.15pt;visibility:visible">
            <v:imagedata r:id="rId176" o:title="5" cropbottom="22093f"/>
          </v:shape>
        </w:pict>
      </w:r>
    </w:p>
    <w:p w:rsidR="00AC021C" w:rsidRPr="00AC021C" w:rsidRDefault="005A22E1" w:rsidP="0085092E">
      <w:pPr>
        <w:pStyle w:val="ManualStep"/>
        <w:numPr>
          <w:ilvl w:val="0"/>
          <w:numId w:val="43"/>
        </w:numPr>
      </w:pPr>
      <w:r>
        <w:t xml:space="preserve"> </w:t>
      </w:r>
      <w:r w:rsidR="00AC021C" w:rsidRPr="00AC021C">
        <w:t>Click “OK” button</w:t>
      </w:r>
    </w:p>
    <w:p w:rsidR="00AC021C" w:rsidRPr="00AC021C" w:rsidRDefault="00E432E6" w:rsidP="00E37300">
      <w:pPr>
        <w:jc w:val="center"/>
        <w:rPr>
          <w:rFonts w:ascii="Arial" w:hAnsi="Arial" w:cs="Arial"/>
        </w:rPr>
      </w:pPr>
      <w:r>
        <w:rPr>
          <w:noProof/>
        </w:rPr>
        <w:pict>
          <v:shape id="_x0000_i1175" type="#_x0000_t75" alt="Description: C:\Documents and Settings\Home\Desktop\User manual\Category\update category\6.gif" style="width:141.5pt;height:80.7pt;visibility:visible">
            <v:imagedata r:id="rId177" o:title="6"/>
          </v:shape>
        </w:pict>
      </w:r>
    </w:p>
    <w:p w:rsidR="00AC021C" w:rsidRPr="00AC021C" w:rsidRDefault="00AC021C" w:rsidP="00B84A90">
      <w:pPr>
        <w:pStyle w:val="Heading3"/>
      </w:pPr>
      <w:bookmarkStart w:id="656" w:name="_Toc322381876"/>
      <w:bookmarkStart w:id="657" w:name="_Toc322382061"/>
      <w:bookmarkStart w:id="658" w:name="_Toc322382740"/>
      <w:bookmarkStart w:id="659" w:name="_Toc322579360"/>
      <w:r w:rsidRPr="00AC021C">
        <w:t>Delete a category</w:t>
      </w:r>
      <w:bookmarkEnd w:id="656"/>
      <w:bookmarkEnd w:id="657"/>
      <w:bookmarkEnd w:id="658"/>
      <w:bookmarkEnd w:id="659"/>
    </w:p>
    <w:p w:rsidR="00AC021C" w:rsidRPr="00AC021C" w:rsidRDefault="00E37300" w:rsidP="0085092E">
      <w:pPr>
        <w:pStyle w:val="ManualStep"/>
        <w:numPr>
          <w:ilvl w:val="0"/>
          <w:numId w:val="44"/>
        </w:numPr>
      </w:pPr>
      <w:r>
        <w:t xml:space="preserve"> </w:t>
      </w:r>
      <w:r w:rsidR="00AC021C" w:rsidRPr="00AC021C">
        <w:t>Click “Quản lý thông tin sách” button</w:t>
      </w:r>
    </w:p>
    <w:p w:rsidR="00AC021C" w:rsidRPr="00AC021C" w:rsidRDefault="00E432E6" w:rsidP="00E37300">
      <w:pPr>
        <w:jc w:val="center"/>
        <w:rPr>
          <w:rFonts w:ascii="Arial" w:hAnsi="Arial" w:cs="Arial"/>
        </w:rPr>
      </w:pPr>
      <w:r>
        <w:rPr>
          <w:noProof/>
        </w:rPr>
        <w:pict>
          <v:shape id="_x0000_i1176" type="#_x0000_t75" style="width:367.45pt;height:52.15pt;visibility:visible">
            <v:imagedata r:id="rId143" o:title="" cropright="11116f"/>
          </v:shape>
        </w:pict>
      </w:r>
    </w:p>
    <w:p w:rsidR="00AC021C" w:rsidRPr="00AC021C" w:rsidRDefault="00E37300" w:rsidP="0085092E">
      <w:pPr>
        <w:pStyle w:val="ManualStep"/>
        <w:numPr>
          <w:ilvl w:val="0"/>
          <w:numId w:val="44"/>
        </w:numPr>
      </w:pPr>
      <w:r>
        <w:t xml:space="preserve"> </w:t>
      </w:r>
      <w:r w:rsidR="00AC021C" w:rsidRPr="00AC021C">
        <w:t>Click “Thêm mới Chỉnh sửa đầu mục” button</w:t>
      </w:r>
    </w:p>
    <w:p w:rsidR="00AC021C" w:rsidRPr="00AC021C" w:rsidRDefault="00E432E6" w:rsidP="00E37300">
      <w:pPr>
        <w:jc w:val="center"/>
        <w:rPr>
          <w:rFonts w:ascii="Arial" w:hAnsi="Arial" w:cs="Arial"/>
        </w:rPr>
      </w:pPr>
      <w:r>
        <w:rPr>
          <w:noProof/>
        </w:rPr>
        <w:pict>
          <v:shape id="_x0000_i1177" type="#_x0000_t75" style="width:367.45pt;height:52.15pt;visibility:visible">
            <v:imagedata r:id="rId144" o:title="" cropright="10981f"/>
          </v:shape>
        </w:pict>
      </w:r>
    </w:p>
    <w:p w:rsidR="00AC021C" w:rsidRPr="00AC021C" w:rsidRDefault="00E37300" w:rsidP="0085092E">
      <w:pPr>
        <w:pStyle w:val="ManualStep"/>
        <w:numPr>
          <w:ilvl w:val="0"/>
          <w:numId w:val="44"/>
        </w:numPr>
      </w:pPr>
      <w:r>
        <w:t xml:space="preserve"> </w:t>
      </w:r>
      <w:r w:rsidR="00AC021C" w:rsidRPr="00AC021C">
        <w:t xml:space="preserve"> Choose the appropriate category</w:t>
      </w:r>
    </w:p>
    <w:p w:rsidR="00AC021C" w:rsidRPr="00AC021C" w:rsidRDefault="00E432E6" w:rsidP="00E37300">
      <w:pPr>
        <w:jc w:val="center"/>
        <w:rPr>
          <w:rFonts w:ascii="Arial" w:hAnsi="Arial" w:cs="Arial"/>
        </w:rPr>
      </w:pPr>
      <w:r>
        <w:rPr>
          <w:noProof/>
        </w:rPr>
        <w:pict>
          <v:shape id="_x0000_i1178" type="#_x0000_t75" alt="Description: C:\Documents and Settings\Home\Desktop\User manual\Category\update category\3.gif" style="width:136.55pt;height:34.75pt;visibility:visible">
            <v:imagedata r:id="rId175" o:title="3" cropbottom="37178f"/>
          </v:shape>
        </w:pict>
      </w:r>
    </w:p>
    <w:p w:rsidR="00AC021C" w:rsidRPr="00AC021C" w:rsidRDefault="00E37300" w:rsidP="0085092E">
      <w:pPr>
        <w:pStyle w:val="ManualStep"/>
        <w:numPr>
          <w:ilvl w:val="0"/>
          <w:numId w:val="44"/>
        </w:numPr>
      </w:pPr>
      <w:r>
        <w:t xml:space="preserve"> </w:t>
      </w:r>
      <w:r w:rsidR="00AC021C" w:rsidRPr="00AC021C">
        <w:t xml:space="preserve"> Click “Xóa” button</w:t>
      </w:r>
    </w:p>
    <w:p w:rsidR="00AC021C" w:rsidRPr="00AC021C" w:rsidRDefault="00E432E6" w:rsidP="00E37300">
      <w:pPr>
        <w:jc w:val="center"/>
        <w:rPr>
          <w:rFonts w:ascii="Arial" w:hAnsi="Arial" w:cs="Arial"/>
        </w:rPr>
      </w:pPr>
      <w:r>
        <w:rPr>
          <w:noProof/>
        </w:rPr>
        <w:pict>
          <v:shape id="_x0000_i1179" type="#_x0000_t75" alt="Description: C:\Documents and Settings\Home\Desktop\User manual\Category\delete category\4.gif" style="width:114.2pt;height:52.15pt;visibility:visible">
            <v:imagedata r:id="rId178" o:title="4" cropbottom="22134f"/>
          </v:shape>
        </w:pict>
      </w:r>
    </w:p>
    <w:p w:rsidR="00AC021C" w:rsidRPr="00AC021C" w:rsidRDefault="00E37300" w:rsidP="0085092E">
      <w:pPr>
        <w:pStyle w:val="ManualStep"/>
        <w:numPr>
          <w:ilvl w:val="0"/>
          <w:numId w:val="44"/>
        </w:numPr>
      </w:pPr>
      <w:r>
        <w:t xml:space="preserve"> </w:t>
      </w:r>
      <w:r w:rsidR="00AC021C" w:rsidRPr="00AC021C">
        <w:t>Click “Yes” button</w:t>
      </w:r>
    </w:p>
    <w:p w:rsidR="00AC021C" w:rsidRPr="00AC021C" w:rsidRDefault="00E432E6" w:rsidP="00E37300">
      <w:pPr>
        <w:jc w:val="center"/>
        <w:rPr>
          <w:rFonts w:ascii="Arial" w:hAnsi="Arial" w:cs="Arial"/>
        </w:rPr>
      </w:pPr>
      <w:r>
        <w:rPr>
          <w:noProof/>
        </w:rPr>
        <w:lastRenderedPageBreak/>
        <w:pict>
          <v:shape id="_x0000_i1180" type="#_x0000_t75" alt="Description: C:\Documents and Settings\Home\Desktop\User manual\Category\delete category\5.gif" style="width:186.2pt;height:80.7pt;visibility:visible">
            <v:imagedata r:id="rId179" o:title="5"/>
          </v:shape>
        </w:pict>
      </w:r>
    </w:p>
    <w:p w:rsidR="00AC021C" w:rsidRPr="00AC021C" w:rsidRDefault="00E37300" w:rsidP="0085092E">
      <w:pPr>
        <w:pStyle w:val="ManualStep"/>
        <w:numPr>
          <w:ilvl w:val="0"/>
          <w:numId w:val="44"/>
        </w:numPr>
      </w:pPr>
      <w:r>
        <w:t xml:space="preserve"> </w:t>
      </w:r>
      <w:r w:rsidR="00AC021C" w:rsidRPr="00AC021C">
        <w:t>Click “OK” button</w:t>
      </w:r>
    </w:p>
    <w:p w:rsidR="00AC021C" w:rsidRPr="00AC021C" w:rsidRDefault="00E432E6" w:rsidP="00E37300">
      <w:pPr>
        <w:jc w:val="center"/>
        <w:rPr>
          <w:rFonts w:ascii="Arial" w:hAnsi="Arial" w:cs="Arial"/>
        </w:rPr>
      </w:pPr>
      <w:r>
        <w:rPr>
          <w:noProof/>
        </w:rPr>
        <w:pict>
          <v:shape id="_x0000_i1181" type="#_x0000_t75" alt="Description: C:\Documents and Settings\Home\Desktop\User manual\Category\delete category\6.gif" style="width:111.7pt;height:80.7pt;visibility:visible">
            <v:imagedata r:id="rId180" o:title="6"/>
          </v:shape>
        </w:pict>
      </w:r>
    </w:p>
    <w:p w:rsidR="00AC021C" w:rsidRPr="00AC021C" w:rsidRDefault="00AC021C" w:rsidP="00E37300">
      <w:pPr>
        <w:pStyle w:val="Heading2"/>
      </w:pPr>
      <w:bookmarkStart w:id="660" w:name="_Toc322381877"/>
      <w:bookmarkStart w:id="661" w:name="_Toc322382062"/>
      <w:bookmarkStart w:id="662" w:name="_Toc322382222"/>
      <w:bookmarkStart w:id="663" w:name="_Toc322382365"/>
      <w:bookmarkStart w:id="664" w:name="_Toc322382741"/>
      <w:bookmarkStart w:id="665" w:name="_Toc322579361"/>
      <w:r w:rsidRPr="00AC021C">
        <w:t>Copies management</w:t>
      </w:r>
      <w:bookmarkEnd w:id="660"/>
      <w:bookmarkEnd w:id="661"/>
      <w:bookmarkEnd w:id="662"/>
      <w:bookmarkEnd w:id="663"/>
      <w:bookmarkEnd w:id="664"/>
      <w:bookmarkEnd w:id="665"/>
    </w:p>
    <w:p w:rsidR="00AC021C" w:rsidRPr="00AC021C" w:rsidRDefault="00AC021C" w:rsidP="00B84A90">
      <w:pPr>
        <w:pStyle w:val="Heading3"/>
      </w:pPr>
      <w:bookmarkStart w:id="666" w:name="_Toc322381878"/>
      <w:bookmarkStart w:id="667" w:name="_Toc322382063"/>
      <w:bookmarkStart w:id="668" w:name="_Toc322382742"/>
      <w:bookmarkStart w:id="669" w:name="_Toc322579362"/>
      <w:r w:rsidRPr="00AC021C">
        <w:t>Insert copies</w:t>
      </w:r>
      <w:bookmarkEnd w:id="666"/>
      <w:bookmarkEnd w:id="667"/>
      <w:bookmarkEnd w:id="668"/>
      <w:bookmarkEnd w:id="669"/>
    </w:p>
    <w:p w:rsidR="00AC021C" w:rsidRPr="00AC021C" w:rsidRDefault="00E37300" w:rsidP="0085092E">
      <w:pPr>
        <w:pStyle w:val="ManualStep"/>
        <w:numPr>
          <w:ilvl w:val="0"/>
          <w:numId w:val="45"/>
        </w:numPr>
      </w:pPr>
      <w:r>
        <w:t xml:space="preserve"> </w:t>
      </w:r>
      <w:r w:rsidR="00AC021C" w:rsidRPr="00AC021C">
        <w:t xml:space="preserve"> Click “Quản lý sách thông tin” menu</w:t>
      </w:r>
    </w:p>
    <w:p w:rsidR="00AC021C" w:rsidRPr="00AC021C" w:rsidRDefault="00E432E6" w:rsidP="00E37300">
      <w:pPr>
        <w:jc w:val="center"/>
        <w:rPr>
          <w:rFonts w:ascii="Arial" w:hAnsi="Arial" w:cs="Arial"/>
        </w:rPr>
      </w:pPr>
      <w:r>
        <w:rPr>
          <w:noProof/>
        </w:rPr>
        <w:pict>
          <v:shape id="_x0000_i1182" type="#_x0000_t75" style="width:338.9pt;height:52.15pt;visibility:visible">
            <v:imagedata r:id="rId143" o:title="" cropright="15461f"/>
          </v:shape>
        </w:pict>
      </w:r>
    </w:p>
    <w:p w:rsidR="00AC021C" w:rsidRPr="00AC021C" w:rsidRDefault="00E37300" w:rsidP="0085092E">
      <w:pPr>
        <w:pStyle w:val="ManualStep"/>
        <w:numPr>
          <w:ilvl w:val="0"/>
          <w:numId w:val="45"/>
        </w:numPr>
      </w:pPr>
      <w:r>
        <w:t xml:space="preserve"> </w:t>
      </w:r>
      <w:r w:rsidR="00AC021C" w:rsidRPr="00AC021C">
        <w:t>Choose the catalogue which you want to add copies then double click to it or you can also click to the button “…” in the right side of the catalogue list’s grid</w:t>
      </w:r>
    </w:p>
    <w:p w:rsidR="00AC021C" w:rsidRPr="00AC021C" w:rsidRDefault="00E432E6" w:rsidP="00E37300">
      <w:pPr>
        <w:jc w:val="center"/>
        <w:rPr>
          <w:rFonts w:ascii="Arial" w:hAnsi="Arial" w:cs="Arial"/>
        </w:rPr>
      </w:pPr>
      <w:r>
        <w:rPr>
          <w:noProof/>
        </w:rPr>
        <w:pict>
          <v:shape id="_x0000_i1183" type="#_x0000_t75" alt="Description: C:\Documents and Settings\Home\Desktop\User manual\Catalogue\Update catalogue\1.gif" style="width:468pt;height:59.6pt;visibility:visible">
            <v:imagedata r:id="rId150" o:title="1" cropbottom="34941f"/>
          </v:shape>
        </w:pict>
      </w:r>
    </w:p>
    <w:p w:rsidR="00AC021C" w:rsidRPr="00AC021C" w:rsidRDefault="00E37300" w:rsidP="0085092E">
      <w:pPr>
        <w:pStyle w:val="ManualStep"/>
        <w:numPr>
          <w:ilvl w:val="0"/>
          <w:numId w:val="45"/>
        </w:numPr>
        <w:rPr>
          <w:noProof/>
        </w:rPr>
      </w:pPr>
      <w:r>
        <w:rPr>
          <w:noProof/>
        </w:rPr>
        <w:t xml:space="preserve"> </w:t>
      </w:r>
      <w:r w:rsidR="00AC021C" w:rsidRPr="00AC021C">
        <w:rPr>
          <w:noProof/>
        </w:rPr>
        <w:t>Click “Danh sách bản sao chi tiết” link</w:t>
      </w:r>
    </w:p>
    <w:p w:rsidR="00AC021C" w:rsidRPr="00AC021C" w:rsidRDefault="00E432E6" w:rsidP="00E37300">
      <w:pPr>
        <w:jc w:val="center"/>
        <w:rPr>
          <w:rFonts w:ascii="Arial" w:hAnsi="Arial" w:cs="Arial"/>
        </w:rPr>
      </w:pPr>
      <w:r>
        <w:rPr>
          <w:noProof/>
        </w:rPr>
        <w:lastRenderedPageBreak/>
        <w:pict>
          <v:shape id="_x0000_i1184" type="#_x0000_t75" alt="Description: C:\Documents and Settings\Home\Desktop\User manual\Copies\Insert copies\4.gif" style="width:248.3pt;height:155.15pt;visibility:visible">
            <v:imagedata r:id="rId181" o:title="4"/>
          </v:shape>
        </w:pict>
      </w:r>
    </w:p>
    <w:p w:rsidR="00AC021C" w:rsidRPr="00AC021C" w:rsidRDefault="00E37300" w:rsidP="0085092E">
      <w:pPr>
        <w:pStyle w:val="ManualStep"/>
        <w:numPr>
          <w:ilvl w:val="0"/>
          <w:numId w:val="45"/>
        </w:numPr>
      </w:pPr>
      <w:r>
        <w:t xml:space="preserve"> </w:t>
      </w:r>
      <w:r w:rsidR="00AC021C" w:rsidRPr="00AC021C">
        <w:t xml:space="preserve"> Click “Thêm sách” button</w:t>
      </w:r>
    </w:p>
    <w:p w:rsidR="00AC021C" w:rsidRPr="00AC021C" w:rsidRDefault="00E432E6" w:rsidP="00E37300">
      <w:pPr>
        <w:jc w:val="center"/>
        <w:rPr>
          <w:rFonts w:ascii="Arial" w:hAnsi="Arial" w:cs="Arial"/>
        </w:rPr>
      </w:pPr>
      <w:r>
        <w:rPr>
          <w:noProof/>
        </w:rPr>
        <w:pict>
          <v:shape id="_x0000_i1185" type="#_x0000_t75" alt="Description: C:\Documents and Settings\Home\Desktop\User manual\Copies\Insert copies\4.gif" style="width:152.7pt;height:57.1pt;visibility:visible">
            <v:imagedata r:id="rId182" o:title="4" cropbottom="40944f"/>
          </v:shape>
        </w:pict>
      </w:r>
    </w:p>
    <w:p w:rsidR="00AC021C" w:rsidRPr="00AC021C" w:rsidRDefault="00E37300" w:rsidP="0085092E">
      <w:pPr>
        <w:pStyle w:val="ManualStep"/>
        <w:numPr>
          <w:ilvl w:val="0"/>
          <w:numId w:val="45"/>
        </w:numPr>
      </w:pPr>
      <w:r>
        <w:t xml:space="preserve"> </w:t>
      </w:r>
      <w:r w:rsidR="00AC021C" w:rsidRPr="00AC021C">
        <w:t xml:space="preserve"> Enter the number of copies you want to insert. Then click “Tạo ĐKCB” button. Then click “Đồng ý” button</w:t>
      </w:r>
    </w:p>
    <w:p w:rsidR="00AC021C" w:rsidRPr="00AC021C" w:rsidRDefault="00E432E6" w:rsidP="00E37300">
      <w:pPr>
        <w:jc w:val="center"/>
        <w:rPr>
          <w:rFonts w:ascii="Arial" w:hAnsi="Arial" w:cs="Arial"/>
        </w:rPr>
      </w:pPr>
      <w:r>
        <w:rPr>
          <w:noProof/>
        </w:rPr>
        <w:pict>
          <v:shape id="_x0000_i1186" type="#_x0000_t75" alt="Description: C:\Documents and Settings\Home\Desktop\User manual\Copies\Insert copies\5.gif" style="width:131.6pt;height:112.95pt;visibility:visible">
            <v:imagedata r:id="rId183" o:title="5"/>
          </v:shape>
        </w:pict>
      </w:r>
    </w:p>
    <w:p w:rsidR="00AC021C" w:rsidRPr="00AC021C" w:rsidRDefault="00AC021C" w:rsidP="00B84A90">
      <w:pPr>
        <w:pStyle w:val="Heading3"/>
      </w:pPr>
      <w:bookmarkStart w:id="670" w:name="_Toc322381879"/>
      <w:bookmarkStart w:id="671" w:name="_Toc322382064"/>
      <w:bookmarkStart w:id="672" w:name="_Toc322382743"/>
      <w:bookmarkStart w:id="673" w:name="_Toc322579363"/>
      <w:r w:rsidRPr="00AC021C">
        <w:t>Delete copy</w:t>
      </w:r>
      <w:bookmarkEnd w:id="670"/>
      <w:bookmarkEnd w:id="671"/>
      <w:bookmarkEnd w:id="672"/>
      <w:bookmarkEnd w:id="673"/>
    </w:p>
    <w:p w:rsidR="00AC021C" w:rsidRPr="00AC021C" w:rsidRDefault="00E37300" w:rsidP="0085092E">
      <w:pPr>
        <w:pStyle w:val="ManualStep"/>
        <w:numPr>
          <w:ilvl w:val="0"/>
          <w:numId w:val="46"/>
        </w:numPr>
      </w:pPr>
      <w:r>
        <w:t xml:space="preserve"> </w:t>
      </w:r>
      <w:r w:rsidR="00AC021C" w:rsidRPr="00AC021C">
        <w:t>Click “Quản lý sách thông tin” menu</w:t>
      </w:r>
    </w:p>
    <w:p w:rsidR="00AC021C" w:rsidRPr="00AC021C" w:rsidRDefault="00E432E6" w:rsidP="00E37300">
      <w:pPr>
        <w:jc w:val="center"/>
        <w:rPr>
          <w:rFonts w:ascii="Arial" w:hAnsi="Arial" w:cs="Arial"/>
        </w:rPr>
      </w:pPr>
      <w:r>
        <w:rPr>
          <w:noProof/>
        </w:rPr>
        <w:pict>
          <v:shape id="_x0000_i1187" type="#_x0000_t75" style="width:345.1pt;height:52.15pt;visibility:visible">
            <v:imagedata r:id="rId143" o:title="" cropright="14476f"/>
          </v:shape>
        </w:pict>
      </w:r>
    </w:p>
    <w:p w:rsidR="00AC021C" w:rsidRPr="00AC021C" w:rsidRDefault="00E37300" w:rsidP="00E37300">
      <w:pPr>
        <w:pStyle w:val="ManualStep"/>
      </w:pPr>
      <w:r>
        <w:t xml:space="preserve"> </w:t>
      </w:r>
      <w:r w:rsidR="00AC021C" w:rsidRPr="00AC021C">
        <w:t xml:space="preserve"> Choose the catalogue which you want to add copies then double click to it or you can also click to the button “…” in the right side of the catalogue list’s grid</w:t>
      </w:r>
    </w:p>
    <w:p w:rsidR="00AC021C" w:rsidRPr="00AC021C" w:rsidRDefault="00E432E6" w:rsidP="00E37300">
      <w:pPr>
        <w:jc w:val="center"/>
        <w:rPr>
          <w:rFonts w:ascii="Arial" w:hAnsi="Arial" w:cs="Arial"/>
        </w:rPr>
      </w:pPr>
      <w:r>
        <w:rPr>
          <w:noProof/>
        </w:rPr>
        <w:lastRenderedPageBreak/>
        <w:pict>
          <v:shape id="_x0000_i1188" type="#_x0000_t75" alt="Description: C:\Documents and Settings\Home\Desktop\User manual\Catalogue\Update catalogue\1.gif" style="width:468pt;height:63.3pt;visibility:visible">
            <v:imagedata r:id="rId150" o:title="1" cropbottom="33416f"/>
          </v:shape>
        </w:pict>
      </w:r>
    </w:p>
    <w:p w:rsidR="00AC021C" w:rsidRPr="00AC021C" w:rsidRDefault="00E37300" w:rsidP="00E37300">
      <w:pPr>
        <w:pStyle w:val="ManualStep"/>
        <w:rPr>
          <w:noProof/>
        </w:rPr>
      </w:pPr>
      <w:r>
        <w:rPr>
          <w:noProof/>
        </w:rPr>
        <w:t xml:space="preserve"> </w:t>
      </w:r>
      <w:r w:rsidR="00AC021C" w:rsidRPr="00AC021C">
        <w:rPr>
          <w:noProof/>
        </w:rPr>
        <w:t xml:space="preserve"> Click “Danh sách bản sao chi tiết” link</w:t>
      </w:r>
    </w:p>
    <w:p w:rsidR="00AC021C" w:rsidRPr="00AC021C" w:rsidRDefault="00E432E6" w:rsidP="00E37300">
      <w:pPr>
        <w:jc w:val="center"/>
        <w:rPr>
          <w:rFonts w:ascii="Arial" w:hAnsi="Arial" w:cs="Arial"/>
        </w:rPr>
      </w:pPr>
      <w:r>
        <w:rPr>
          <w:noProof/>
        </w:rPr>
        <w:pict>
          <v:shape id="_x0000_i1189" type="#_x0000_t75" alt="Description: C:\Documents and Settings\Home\Desktop\User manual\Copies\Insert copies\4.gif" style="width:248.3pt;height:155.15pt;visibility:visible">
            <v:imagedata r:id="rId181" o:title="4"/>
          </v:shape>
        </w:pict>
      </w:r>
    </w:p>
    <w:p w:rsidR="00AC021C" w:rsidRPr="00AC021C" w:rsidRDefault="00E37300" w:rsidP="00E37300">
      <w:pPr>
        <w:pStyle w:val="ManualStep"/>
      </w:pPr>
      <w:r>
        <w:t xml:space="preserve"> </w:t>
      </w:r>
      <w:r w:rsidR="00AC021C" w:rsidRPr="00AC021C">
        <w:t xml:space="preserve"> Click the “X” button to delete copy with the specific barcode in the same line</w:t>
      </w:r>
    </w:p>
    <w:p w:rsidR="00AC021C" w:rsidRPr="00AC021C" w:rsidRDefault="00E432E6" w:rsidP="00E37300">
      <w:pPr>
        <w:jc w:val="center"/>
        <w:rPr>
          <w:rFonts w:ascii="Arial" w:hAnsi="Arial" w:cs="Arial"/>
        </w:rPr>
      </w:pPr>
      <w:r>
        <w:rPr>
          <w:noProof/>
        </w:rPr>
        <w:pict>
          <v:shape id="_x0000_i1190" type="#_x0000_t75" alt="Description: C:\Documents and Settings\Home\Desktop\User manual\Copies\delete copy\4.gif" style="width:152.7pt;height:151.45pt;visibility:visible">
            <v:imagedata r:id="rId184" o:title="4"/>
          </v:shape>
        </w:pict>
      </w:r>
    </w:p>
    <w:p w:rsidR="00AC021C" w:rsidRPr="00AC021C" w:rsidRDefault="00E37300" w:rsidP="00E37300">
      <w:pPr>
        <w:pStyle w:val="ManualStep"/>
      </w:pPr>
      <w:r>
        <w:t xml:space="preserve"> </w:t>
      </w:r>
      <w:r w:rsidR="00AC021C" w:rsidRPr="00AC021C">
        <w:t xml:space="preserve"> Click “OK” button</w:t>
      </w:r>
    </w:p>
    <w:p w:rsidR="00AC021C" w:rsidRDefault="00E432E6" w:rsidP="00E37300">
      <w:pPr>
        <w:jc w:val="center"/>
        <w:rPr>
          <w:noProof/>
        </w:rPr>
      </w:pPr>
      <w:r>
        <w:rPr>
          <w:noProof/>
        </w:rPr>
        <w:pict>
          <v:shape id="_x0000_i1191" type="#_x0000_t75" alt="Description: C:\Documents and Settings\Home\Desktop\User manual\Copies\delete copy\5.gif" style="width:131.6pt;height:80.7pt;visibility:visible">
            <v:imagedata r:id="rId185" o:title="5"/>
          </v:shape>
        </w:pict>
      </w:r>
    </w:p>
    <w:p w:rsidR="00B84A90" w:rsidRPr="00474BDE" w:rsidRDefault="00B84A90" w:rsidP="00B84A90">
      <w:pPr>
        <w:pStyle w:val="Heading2"/>
      </w:pPr>
      <w:bookmarkStart w:id="674" w:name="_Toc322381880"/>
      <w:bookmarkStart w:id="675" w:name="_Toc322382065"/>
      <w:bookmarkStart w:id="676" w:name="_Toc322382223"/>
      <w:bookmarkStart w:id="677" w:name="_Toc322382366"/>
      <w:bookmarkStart w:id="678" w:name="_Toc322382744"/>
      <w:bookmarkStart w:id="679" w:name="_Toc322579364"/>
      <w:r>
        <w:t>BOOK REGISTER AND RENTAL MANAGEMENT</w:t>
      </w:r>
      <w:bookmarkEnd w:id="674"/>
      <w:bookmarkEnd w:id="675"/>
      <w:bookmarkEnd w:id="676"/>
      <w:bookmarkEnd w:id="677"/>
      <w:bookmarkEnd w:id="678"/>
      <w:bookmarkEnd w:id="679"/>
    </w:p>
    <w:p w:rsidR="00B84A90" w:rsidRPr="00474BDE" w:rsidRDefault="00B84A90" w:rsidP="00B84A90">
      <w:pPr>
        <w:pStyle w:val="Heading3"/>
      </w:pPr>
      <w:bookmarkStart w:id="680" w:name="_Toc322381881"/>
      <w:bookmarkStart w:id="681" w:name="_Toc322382066"/>
      <w:bookmarkStart w:id="682" w:name="_Toc322382745"/>
      <w:bookmarkStart w:id="683" w:name="_Toc322579365"/>
      <w:r>
        <w:lastRenderedPageBreak/>
        <w:t>Purpose</w:t>
      </w:r>
      <w:bookmarkEnd w:id="680"/>
      <w:bookmarkEnd w:id="681"/>
      <w:bookmarkEnd w:id="682"/>
      <w:bookmarkEnd w:id="683"/>
    </w:p>
    <w:p w:rsidR="00B84A90" w:rsidRPr="00474BDE" w:rsidRDefault="00B84A90" w:rsidP="0008360F">
      <w:r>
        <w:t>Book register and rental</w:t>
      </w:r>
      <w:r w:rsidRPr="00474BDE">
        <w:t xml:space="preserve"> module functions to manage the traffic between </w:t>
      </w:r>
      <w:r>
        <w:t xml:space="preserve">reader </w:t>
      </w:r>
      <w:r w:rsidRPr="00474BDE">
        <w:t xml:space="preserve">community </w:t>
      </w:r>
      <w:r>
        <w:t>and library</w:t>
      </w:r>
      <w:r w:rsidRPr="00474BDE">
        <w:t xml:space="preserve"> and to ensure the implementation of policies related to library activities.</w:t>
      </w:r>
    </w:p>
    <w:p w:rsidR="00B84A90" w:rsidRPr="009A5283" w:rsidRDefault="00B84A90" w:rsidP="00B84A90">
      <w:pPr>
        <w:pStyle w:val="Heading3"/>
      </w:pPr>
      <w:bookmarkStart w:id="684" w:name="_Toc322381882"/>
      <w:bookmarkStart w:id="685" w:name="_Toc322382067"/>
      <w:bookmarkStart w:id="686" w:name="_Toc322382746"/>
      <w:bookmarkStart w:id="687" w:name="_Toc322579366"/>
      <w:r>
        <w:t>Usage</w:t>
      </w:r>
      <w:bookmarkEnd w:id="684"/>
      <w:bookmarkEnd w:id="685"/>
      <w:bookmarkEnd w:id="686"/>
      <w:bookmarkEnd w:id="687"/>
    </w:p>
    <w:p w:rsidR="00B84A90" w:rsidRPr="009A5283" w:rsidRDefault="00B84A90" w:rsidP="0008360F">
      <w:r w:rsidRPr="009A5283">
        <w:t>To open the "</w:t>
      </w:r>
      <w:r>
        <w:t>Rental and Register Management</w:t>
      </w:r>
      <w:r w:rsidRPr="009A5283">
        <w:t>"</w:t>
      </w:r>
      <w:r>
        <w:t xml:space="preserve"> module,</w:t>
      </w:r>
      <w:r w:rsidRPr="009A5283">
        <w:t xml:space="preserve"> user must select the button "</w:t>
      </w:r>
      <w:r>
        <w:t>Rental and Register Management</w:t>
      </w:r>
      <w:r w:rsidRPr="009A5283">
        <w:t>" in the tab "</w:t>
      </w:r>
      <w:r>
        <w:t>Main Page</w:t>
      </w:r>
      <w:r w:rsidRPr="009A5283">
        <w:t>".</w:t>
      </w:r>
    </w:p>
    <w:p w:rsidR="00B84A90" w:rsidRPr="003D6061" w:rsidRDefault="00B84A90" w:rsidP="0008360F">
      <w:pPr>
        <w:rPr>
          <w:lang w:val="vi-VN"/>
        </w:rPr>
      </w:pPr>
      <w:r>
        <w:rPr>
          <w:noProof/>
        </w:rPr>
        <w:drawing>
          <wp:inline distT="0" distB="0" distL="0" distR="0" wp14:anchorId="3623C5AE" wp14:editId="15637177">
            <wp:extent cx="5943600" cy="385183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srcRect/>
                    <a:stretch>
                      <a:fillRect/>
                    </a:stretch>
                  </pic:blipFill>
                  <pic:spPr bwMode="auto">
                    <a:xfrm>
                      <a:off x="0" y="0"/>
                      <a:ext cx="5943600" cy="3851832"/>
                    </a:xfrm>
                    <a:prstGeom prst="rect">
                      <a:avLst/>
                    </a:prstGeom>
                    <a:noFill/>
                    <a:ln w="9525">
                      <a:noFill/>
                      <a:miter lim="800000"/>
                      <a:headEnd/>
                      <a:tailEnd/>
                    </a:ln>
                  </pic:spPr>
                </pic:pic>
              </a:graphicData>
            </a:graphic>
          </wp:inline>
        </w:drawing>
      </w:r>
    </w:p>
    <w:p w:rsidR="00B84A90" w:rsidRPr="00B84A90" w:rsidRDefault="00B84A90" w:rsidP="00B84A90">
      <w:pPr>
        <w:pStyle w:val="Heading3"/>
        <w:rPr>
          <w:rStyle w:val="Strong"/>
          <w:b/>
        </w:rPr>
      </w:pPr>
      <w:bookmarkStart w:id="688" w:name="_Toc322381883"/>
      <w:bookmarkStart w:id="689" w:name="_Toc322382068"/>
      <w:bookmarkStart w:id="690" w:name="_Toc322382747"/>
      <w:bookmarkStart w:id="691" w:name="_Toc322579367"/>
      <w:r w:rsidRPr="00B84A90">
        <w:rPr>
          <w:rStyle w:val="Strong"/>
          <w:b/>
        </w:rPr>
        <w:t>Main Interface</w:t>
      </w:r>
      <w:bookmarkEnd w:id="688"/>
      <w:bookmarkEnd w:id="689"/>
      <w:bookmarkEnd w:id="690"/>
      <w:bookmarkEnd w:id="691"/>
    </w:p>
    <w:p w:rsidR="00B84A90" w:rsidRDefault="00B84A90" w:rsidP="0008360F">
      <w:pPr>
        <w:pStyle w:val="NoSpacing"/>
      </w:pPr>
      <w:r w:rsidRPr="0055144A">
        <w:t>Includes two main tabs:</w:t>
      </w:r>
    </w:p>
    <w:p w:rsidR="00B84A90" w:rsidRPr="00A53133" w:rsidRDefault="00B84A90" w:rsidP="0085092E">
      <w:pPr>
        <w:pStyle w:val="ListParagraph"/>
        <w:numPr>
          <w:ilvl w:val="0"/>
          <w:numId w:val="48"/>
        </w:numPr>
        <w:spacing w:before="0"/>
      </w:pPr>
      <w:r w:rsidRPr="00A53133">
        <w:t>Request: Managing the borrowing requirements of the books you read</w:t>
      </w:r>
      <w:r>
        <w:t>.</w:t>
      </w:r>
    </w:p>
    <w:p w:rsidR="00B84A90" w:rsidRPr="0055144A" w:rsidRDefault="00B84A90" w:rsidP="0085092E">
      <w:pPr>
        <w:pStyle w:val="ListParagraph"/>
        <w:numPr>
          <w:ilvl w:val="0"/>
          <w:numId w:val="48"/>
        </w:numPr>
        <w:spacing w:before="0"/>
      </w:pPr>
      <w:r w:rsidRPr="00A53133">
        <w:t>Borrowing to pay: Managing information about repayment of the books you read.</w:t>
      </w:r>
    </w:p>
    <w:p w:rsidR="00B84A90" w:rsidRPr="00630DE4" w:rsidRDefault="00B84A90" w:rsidP="0008360F">
      <w:pPr>
        <w:rPr>
          <w:lang w:val="vi-VN"/>
        </w:rPr>
      </w:pPr>
      <w:r>
        <w:rPr>
          <w:noProof/>
        </w:rPr>
        <w:lastRenderedPageBreak/>
        <w:drawing>
          <wp:inline distT="0" distB="0" distL="0" distR="0" wp14:anchorId="2304A020" wp14:editId="037FA074">
            <wp:extent cx="5943600" cy="3851832"/>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srcRect/>
                    <a:stretch>
                      <a:fillRect/>
                    </a:stretch>
                  </pic:blipFill>
                  <pic:spPr bwMode="auto">
                    <a:xfrm>
                      <a:off x="0" y="0"/>
                      <a:ext cx="5943600" cy="3851832"/>
                    </a:xfrm>
                    <a:prstGeom prst="rect">
                      <a:avLst/>
                    </a:prstGeom>
                    <a:noFill/>
                    <a:ln w="9525">
                      <a:noFill/>
                      <a:miter lim="800000"/>
                      <a:headEnd/>
                      <a:tailEnd/>
                    </a:ln>
                  </pic:spPr>
                </pic:pic>
              </a:graphicData>
            </a:graphic>
          </wp:inline>
        </w:drawing>
      </w:r>
    </w:p>
    <w:p w:rsidR="00B84A90" w:rsidRPr="00630DE4" w:rsidRDefault="00B84A90" w:rsidP="0008360F">
      <w:pPr>
        <w:rPr>
          <w:lang w:val="vi-VN"/>
        </w:rPr>
      </w:pPr>
      <w:r w:rsidRPr="00630DE4">
        <w:rPr>
          <w:noProof/>
        </w:rPr>
        <w:drawing>
          <wp:inline distT="0" distB="0" distL="0" distR="0" wp14:anchorId="523B37CA" wp14:editId="44D81C52">
            <wp:extent cx="5943600" cy="2689754"/>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srcRect/>
                    <a:stretch>
                      <a:fillRect/>
                    </a:stretch>
                  </pic:blipFill>
                  <pic:spPr bwMode="auto">
                    <a:xfrm>
                      <a:off x="0" y="0"/>
                      <a:ext cx="5943600" cy="2689754"/>
                    </a:xfrm>
                    <a:prstGeom prst="rect">
                      <a:avLst/>
                    </a:prstGeom>
                    <a:noFill/>
                    <a:ln w="9525">
                      <a:noFill/>
                      <a:miter lim="800000"/>
                      <a:headEnd/>
                      <a:tailEnd/>
                    </a:ln>
                  </pic:spPr>
                </pic:pic>
              </a:graphicData>
            </a:graphic>
          </wp:inline>
        </w:drawing>
      </w:r>
    </w:p>
    <w:p w:rsidR="00B84A90" w:rsidRPr="00630DE4" w:rsidRDefault="00B84A90" w:rsidP="0008360F">
      <w:pPr>
        <w:rPr>
          <w:lang w:val="vi-VN"/>
        </w:rPr>
      </w:pPr>
      <w:r w:rsidRPr="00630DE4">
        <w:rPr>
          <w:noProof/>
        </w:rPr>
        <w:lastRenderedPageBreak/>
        <w:drawing>
          <wp:inline distT="0" distB="0" distL="0" distR="0" wp14:anchorId="31C34AC2" wp14:editId="2C17CD91">
            <wp:extent cx="5943600" cy="2710132"/>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5943600" cy="2710132"/>
                    </a:xfrm>
                    <a:prstGeom prst="rect">
                      <a:avLst/>
                    </a:prstGeom>
                    <a:noFill/>
                    <a:ln w="9525">
                      <a:noFill/>
                      <a:miter lim="800000"/>
                      <a:headEnd/>
                      <a:tailEnd/>
                    </a:ln>
                  </pic:spPr>
                </pic:pic>
              </a:graphicData>
            </a:graphic>
          </wp:inline>
        </w:drawing>
      </w:r>
    </w:p>
    <w:p w:rsidR="00B84A90" w:rsidRPr="00630DE4" w:rsidRDefault="00B84A90" w:rsidP="0008360F">
      <w:pPr>
        <w:rPr>
          <w:lang w:val="vi-VN"/>
        </w:rPr>
      </w:pPr>
    </w:p>
    <w:p w:rsidR="00B84A90" w:rsidRPr="00A53133" w:rsidRDefault="00B84A90" w:rsidP="00B84A90">
      <w:pPr>
        <w:pStyle w:val="Heading3"/>
        <w:rPr>
          <w:rStyle w:val="Strong"/>
          <w:b/>
          <w:bCs/>
        </w:rPr>
      </w:pPr>
      <w:bookmarkStart w:id="692" w:name="_Toc322381884"/>
      <w:bookmarkStart w:id="693" w:name="_Toc322382069"/>
      <w:bookmarkStart w:id="694" w:name="_Toc322382748"/>
      <w:bookmarkStart w:id="695" w:name="_Toc322579368"/>
      <w:r>
        <w:rPr>
          <w:rStyle w:val="Strong"/>
          <w:b/>
          <w:bCs/>
        </w:rPr>
        <w:t>Main Functions</w:t>
      </w:r>
      <w:bookmarkEnd w:id="692"/>
      <w:bookmarkEnd w:id="693"/>
      <w:bookmarkEnd w:id="694"/>
      <w:bookmarkEnd w:id="695"/>
    </w:p>
    <w:p w:rsidR="00B84A90" w:rsidRPr="00630DE4" w:rsidRDefault="00B84A90" w:rsidP="00B84A90">
      <w:pPr>
        <w:pStyle w:val="Heading4"/>
        <w:rPr>
          <w:rStyle w:val="Strong"/>
          <w:lang w:val="vi-VN"/>
        </w:rPr>
      </w:pPr>
      <w:r>
        <w:t>Accept a</w:t>
      </w:r>
      <w:r w:rsidRPr="00A53133">
        <w:t xml:space="preserve"> request</w:t>
      </w:r>
    </w:p>
    <w:p w:rsidR="00B84A90" w:rsidRPr="00A53133" w:rsidRDefault="00B84A90" w:rsidP="00B84A90">
      <w:pPr>
        <w:pStyle w:val="Heading5"/>
        <w:rPr>
          <w:rStyle w:val="Strong"/>
          <w:b w:val="0"/>
        </w:rPr>
      </w:pPr>
      <w:r>
        <w:rPr>
          <w:rStyle w:val="Strong"/>
          <w:b w:val="0"/>
        </w:rPr>
        <w:t>Purpose</w:t>
      </w:r>
    </w:p>
    <w:p w:rsidR="00B84A90" w:rsidRPr="00A53133" w:rsidRDefault="00B84A90" w:rsidP="0008360F">
      <w:pPr>
        <w:rPr>
          <w:rStyle w:val="Strong"/>
          <w:b w:val="0"/>
        </w:rPr>
      </w:pPr>
      <w:r w:rsidRPr="00A53133">
        <w:rPr>
          <w:bCs/>
        </w:rPr>
        <w:t>This function is used to accept a specific request is selected from the list on the screen.</w:t>
      </w:r>
    </w:p>
    <w:p w:rsidR="00B84A90" w:rsidRPr="00A53133" w:rsidRDefault="00B84A90" w:rsidP="00B84A90">
      <w:pPr>
        <w:pStyle w:val="Heading5"/>
        <w:rPr>
          <w:rStyle w:val="Strong"/>
          <w:b w:val="0"/>
        </w:rPr>
      </w:pPr>
      <w:r>
        <w:rPr>
          <w:rStyle w:val="Strong"/>
          <w:b w:val="0"/>
        </w:rPr>
        <w:t>Usage</w:t>
      </w:r>
    </w:p>
    <w:p w:rsidR="00B84A90" w:rsidRPr="00630DE4" w:rsidRDefault="00B84A90" w:rsidP="0085092E">
      <w:pPr>
        <w:pStyle w:val="ListParagraph"/>
        <w:numPr>
          <w:ilvl w:val="0"/>
          <w:numId w:val="47"/>
        </w:numPr>
        <w:spacing w:before="0"/>
        <w:rPr>
          <w:rStyle w:val="Strong"/>
          <w:b w:val="0"/>
          <w:lang w:val="vi-VN"/>
        </w:rPr>
      </w:pPr>
      <w:r>
        <w:rPr>
          <w:rStyle w:val="Strong"/>
          <w:b w:val="0"/>
        </w:rPr>
        <w:t>Choose a request with status</w:t>
      </w:r>
      <w:r w:rsidRPr="00630DE4">
        <w:rPr>
          <w:rStyle w:val="Strong"/>
          <w:b w:val="0"/>
          <w:lang w:val="vi-VN"/>
        </w:rPr>
        <w:t xml:space="preserve"> “</w:t>
      </w:r>
      <w:r>
        <w:rPr>
          <w:rStyle w:val="Strong"/>
          <w:b w:val="0"/>
        </w:rPr>
        <w:t>New</w:t>
      </w:r>
      <w:r w:rsidRPr="00630DE4">
        <w:rPr>
          <w:rStyle w:val="Strong"/>
          <w:b w:val="0"/>
          <w:lang w:val="vi-VN"/>
        </w:rPr>
        <w:t xml:space="preserve">” </w:t>
      </w:r>
      <w:r>
        <w:rPr>
          <w:rStyle w:val="Strong"/>
          <w:b w:val="0"/>
        </w:rPr>
        <w:t>from the list below the tab “Request”.</w:t>
      </w:r>
    </w:p>
    <w:p w:rsidR="00B84A90" w:rsidRPr="00630DE4" w:rsidRDefault="00B84A90" w:rsidP="0085092E">
      <w:pPr>
        <w:pStyle w:val="ListParagraph"/>
        <w:numPr>
          <w:ilvl w:val="0"/>
          <w:numId w:val="47"/>
        </w:numPr>
        <w:spacing w:before="0"/>
        <w:rPr>
          <w:rStyle w:val="Strong"/>
          <w:b w:val="0"/>
          <w:lang w:val="vi-VN"/>
        </w:rPr>
      </w:pPr>
      <w:r>
        <w:rPr>
          <w:rStyle w:val="Strong"/>
          <w:b w:val="0"/>
        </w:rPr>
        <w:t>Click</w:t>
      </w:r>
      <w:r w:rsidRPr="00630DE4">
        <w:rPr>
          <w:rStyle w:val="Strong"/>
          <w:b w:val="0"/>
          <w:lang w:val="vi-VN"/>
        </w:rPr>
        <w:t xml:space="preserve"> </w:t>
      </w:r>
      <w:r>
        <w:rPr>
          <w:rStyle w:val="Strong"/>
          <w:b w:val="0"/>
        </w:rPr>
        <w:t xml:space="preserve">button </w:t>
      </w:r>
      <w:r w:rsidRPr="00630DE4">
        <w:rPr>
          <w:rStyle w:val="Strong"/>
          <w:b w:val="0"/>
          <w:lang w:val="vi-VN"/>
        </w:rPr>
        <w:t>“</w:t>
      </w:r>
      <w:r>
        <w:rPr>
          <w:rStyle w:val="Strong"/>
          <w:b w:val="0"/>
        </w:rPr>
        <w:t>Accept Request</w:t>
      </w:r>
      <w:r w:rsidRPr="00630DE4">
        <w:rPr>
          <w:rStyle w:val="Strong"/>
          <w:b w:val="0"/>
          <w:lang w:val="vi-VN"/>
        </w:rPr>
        <w:t>”.</w:t>
      </w:r>
    </w:p>
    <w:p w:rsidR="00B84A90" w:rsidRPr="00B84A90" w:rsidRDefault="00B84A90" w:rsidP="0085092E">
      <w:pPr>
        <w:pStyle w:val="ListParagraph"/>
        <w:numPr>
          <w:ilvl w:val="0"/>
          <w:numId w:val="47"/>
        </w:numPr>
        <w:spacing w:before="0"/>
        <w:rPr>
          <w:rStyle w:val="Strong"/>
          <w:b w:val="0"/>
          <w:lang w:val="vi-VN"/>
        </w:rPr>
      </w:pPr>
      <w:r>
        <w:rPr>
          <w:rStyle w:val="Strong"/>
          <w:b w:val="0"/>
        </w:rPr>
        <w:t>A confirm dialog will appear.</w:t>
      </w:r>
    </w:p>
    <w:p w:rsidR="00B84A90" w:rsidRPr="00B84A90" w:rsidRDefault="00B84A90" w:rsidP="00B84A90">
      <w:pPr>
        <w:ind w:left="30"/>
        <w:jc w:val="center"/>
        <w:rPr>
          <w:rStyle w:val="Strong"/>
          <w:b w:val="0"/>
          <w:lang w:val="vi-VN"/>
        </w:rPr>
      </w:pPr>
      <w:r w:rsidRPr="00630DE4">
        <w:rPr>
          <w:noProof/>
        </w:rPr>
        <w:drawing>
          <wp:inline distT="0" distB="0" distL="0" distR="0" wp14:anchorId="28360C65" wp14:editId="3C863491">
            <wp:extent cx="2390775" cy="162877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B84A90" w:rsidRPr="00630DE4" w:rsidRDefault="00B84A90" w:rsidP="0085092E">
      <w:pPr>
        <w:pStyle w:val="ListParagraph"/>
        <w:numPr>
          <w:ilvl w:val="0"/>
          <w:numId w:val="47"/>
        </w:numPr>
        <w:spacing w:before="0"/>
        <w:rPr>
          <w:rStyle w:val="Strong"/>
          <w:b w:val="0"/>
          <w:lang w:val="vi-VN"/>
        </w:rPr>
      </w:pPr>
      <w:r>
        <w:rPr>
          <w:rStyle w:val="Strong"/>
          <w:b w:val="0"/>
        </w:rPr>
        <w:t>Choose</w:t>
      </w:r>
      <w:r w:rsidRPr="00630DE4">
        <w:rPr>
          <w:rStyle w:val="Strong"/>
          <w:b w:val="0"/>
          <w:lang w:val="vi-VN"/>
        </w:rPr>
        <w:t xml:space="preserve"> “Yes” </w:t>
      </w:r>
      <w:r>
        <w:rPr>
          <w:rStyle w:val="Strong"/>
          <w:b w:val="0"/>
        </w:rPr>
        <w:t>to perform</w:t>
      </w:r>
      <w:r w:rsidRPr="00630DE4">
        <w:rPr>
          <w:rStyle w:val="Strong"/>
          <w:b w:val="0"/>
          <w:lang w:val="vi-VN"/>
        </w:rPr>
        <w:t xml:space="preserve">, “No” </w:t>
      </w:r>
      <w:r>
        <w:rPr>
          <w:rStyle w:val="Strong"/>
          <w:b w:val="0"/>
        </w:rPr>
        <w:t>to cancel.</w:t>
      </w:r>
    </w:p>
    <w:p w:rsidR="00B84A90" w:rsidRPr="002A44C2" w:rsidRDefault="00B84A90" w:rsidP="00B84A90">
      <w:pPr>
        <w:pStyle w:val="Heading5"/>
        <w:rPr>
          <w:rStyle w:val="Strong"/>
          <w:b w:val="0"/>
        </w:rPr>
      </w:pPr>
      <w:r>
        <w:rPr>
          <w:rStyle w:val="Strong"/>
          <w:b w:val="0"/>
        </w:rPr>
        <w:lastRenderedPageBreak/>
        <w:t>Effect</w:t>
      </w:r>
    </w:p>
    <w:p w:rsidR="00B84A90" w:rsidRDefault="00B84A90" w:rsidP="00B84A90">
      <w:pPr>
        <w:ind w:left="1800"/>
        <w:rPr>
          <w:bCs/>
        </w:rPr>
      </w:pPr>
      <w:r w:rsidRPr="002A44C2">
        <w:rPr>
          <w:bCs/>
        </w:rPr>
        <w:t>After the user selects "Yes", the system will automatically perform the following actions:</w:t>
      </w:r>
    </w:p>
    <w:p w:rsidR="00B84A90" w:rsidRDefault="00B84A90" w:rsidP="0085092E">
      <w:pPr>
        <w:pStyle w:val="ListParagraph"/>
        <w:numPr>
          <w:ilvl w:val="0"/>
          <w:numId w:val="49"/>
        </w:numPr>
        <w:spacing w:before="0"/>
        <w:ind w:left="2520"/>
        <w:rPr>
          <w:bCs/>
        </w:rPr>
      </w:pPr>
      <w:r w:rsidRPr="002A44C2">
        <w:rPr>
          <w:bCs/>
        </w:rPr>
        <w:t xml:space="preserve"> The status of this request will be revised to "</w:t>
      </w:r>
      <w:r>
        <w:t>Accepted</w:t>
      </w:r>
      <w:r w:rsidRPr="002A44C2">
        <w:rPr>
          <w:bCs/>
        </w:rPr>
        <w:t>"</w:t>
      </w:r>
    </w:p>
    <w:p w:rsidR="00B84A90" w:rsidRDefault="00B84A90" w:rsidP="0085092E">
      <w:pPr>
        <w:pStyle w:val="ListParagraph"/>
        <w:numPr>
          <w:ilvl w:val="0"/>
          <w:numId w:val="49"/>
        </w:numPr>
        <w:spacing w:before="0"/>
        <w:ind w:left="2520"/>
        <w:rPr>
          <w:bCs/>
        </w:rPr>
      </w:pPr>
      <w:r w:rsidRPr="002A44C2">
        <w:rPr>
          <w:bCs/>
        </w:rPr>
        <w:t xml:space="preserve"> </w:t>
      </w:r>
      <w:r>
        <w:rPr>
          <w:bCs/>
        </w:rPr>
        <w:t>A</w:t>
      </w:r>
      <w:r w:rsidRPr="002A44C2">
        <w:rPr>
          <w:bCs/>
        </w:rPr>
        <w:t xml:space="preserve"> </w:t>
      </w:r>
      <w:r>
        <w:rPr>
          <w:bCs/>
        </w:rPr>
        <w:t>rental</w:t>
      </w:r>
      <w:r w:rsidRPr="002A44C2">
        <w:rPr>
          <w:bCs/>
        </w:rPr>
        <w:t xml:space="preserve"> record is added to the tab </w:t>
      </w:r>
      <w:r>
        <w:rPr>
          <w:bCs/>
        </w:rPr>
        <w:t>“</w:t>
      </w:r>
      <w:r>
        <w:rPr>
          <w:rStyle w:val="Strong"/>
          <w:b w:val="0"/>
        </w:rPr>
        <w:t>Rental</w:t>
      </w:r>
      <w:r w:rsidRPr="002A44C2">
        <w:rPr>
          <w:bCs/>
        </w:rPr>
        <w:t>".</w:t>
      </w:r>
    </w:p>
    <w:p w:rsidR="00B84A90" w:rsidRPr="002A44C2" w:rsidRDefault="00B84A90" w:rsidP="0085092E">
      <w:pPr>
        <w:pStyle w:val="ListParagraph"/>
        <w:numPr>
          <w:ilvl w:val="0"/>
          <w:numId w:val="49"/>
        </w:numPr>
        <w:spacing w:before="0"/>
        <w:ind w:left="2520"/>
        <w:rPr>
          <w:rStyle w:val="Strong"/>
          <w:b w:val="0"/>
        </w:rPr>
      </w:pPr>
      <w:r w:rsidRPr="002A44C2">
        <w:rPr>
          <w:bCs/>
        </w:rPr>
        <w:t xml:space="preserve">An email </w:t>
      </w:r>
      <w:r>
        <w:rPr>
          <w:bCs/>
        </w:rPr>
        <w:t>is</w:t>
      </w:r>
      <w:r w:rsidRPr="002A44C2">
        <w:rPr>
          <w:bCs/>
        </w:rPr>
        <w:t xml:space="preserve"> sent to inform the </w:t>
      </w:r>
      <w:r>
        <w:rPr>
          <w:bCs/>
        </w:rPr>
        <w:t>reader</w:t>
      </w:r>
      <w:r w:rsidRPr="002A44C2">
        <w:rPr>
          <w:bCs/>
        </w:rPr>
        <w:t xml:space="preserve"> to</w:t>
      </w:r>
      <w:r>
        <w:rPr>
          <w:bCs/>
        </w:rPr>
        <w:t xml:space="preserve"> receive the book.</w:t>
      </w:r>
    </w:p>
    <w:p w:rsidR="00B84A90" w:rsidRPr="00630DE4" w:rsidRDefault="00B84A90" w:rsidP="00B84A90">
      <w:pPr>
        <w:pStyle w:val="Heading4"/>
        <w:rPr>
          <w:rStyle w:val="Strong"/>
          <w:lang w:val="vi-VN"/>
        </w:rPr>
      </w:pPr>
      <w:r>
        <w:rPr>
          <w:rStyle w:val="Strong"/>
        </w:rPr>
        <w:t>Reject a request</w:t>
      </w:r>
    </w:p>
    <w:p w:rsidR="00B84A90" w:rsidRPr="00A53133" w:rsidRDefault="00B84A90" w:rsidP="00B84A90">
      <w:pPr>
        <w:pStyle w:val="Heading5"/>
        <w:rPr>
          <w:rStyle w:val="Strong"/>
          <w:b w:val="0"/>
        </w:rPr>
      </w:pPr>
      <w:r>
        <w:rPr>
          <w:rStyle w:val="Strong"/>
          <w:b w:val="0"/>
        </w:rPr>
        <w:t>Purpose</w:t>
      </w:r>
    </w:p>
    <w:p w:rsidR="00B84A90" w:rsidRPr="00630DE4" w:rsidRDefault="00B84A90" w:rsidP="0008360F">
      <w:pPr>
        <w:rPr>
          <w:rStyle w:val="Strong"/>
          <w:b w:val="0"/>
          <w:lang w:val="vi-VN"/>
        </w:rPr>
      </w:pPr>
      <w:r w:rsidRPr="00BE7474">
        <w:rPr>
          <w:bCs/>
        </w:rPr>
        <w:t>This function is used to deny a specific request selected from the list on the screen.</w:t>
      </w:r>
    </w:p>
    <w:p w:rsidR="00B84A90" w:rsidRPr="008F29E6" w:rsidRDefault="00B84A90" w:rsidP="00B84A90">
      <w:pPr>
        <w:pStyle w:val="Heading5"/>
        <w:rPr>
          <w:rStyle w:val="Strong"/>
          <w:b w:val="0"/>
        </w:rPr>
      </w:pPr>
      <w:r>
        <w:rPr>
          <w:rStyle w:val="Strong"/>
          <w:b w:val="0"/>
        </w:rPr>
        <w:t>Usage</w:t>
      </w:r>
    </w:p>
    <w:p w:rsidR="00B84A90" w:rsidRPr="008F00CF" w:rsidRDefault="00B84A90" w:rsidP="0085092E">
      <w:pPr>
        <w:pStyle w:val="ListParagraph"/>
        <w:numPr>
          <w:ilvl w:val="0"/>
          <w:numId w:val="50"/>
        </w:numPr>
        <w:spacing w:before="0"/>
        <w:rPr>
          <w:bCs/>
          <w:lang w:val="vi-VN"/>
        </w:rPr>
      </w:pPr>
      <w:r w:rsidRPr="008F00CF">
        <w:rPr>
          <w:bCs/>
        </w:rPr>
        <w:t>Choose a request with the condition as "New" from the list below the tab "Request".</w:t>
      </w:r>
    </w:p>
    <w:p w:rsidR="00B84A90" w:rsidRPr="008F00CF" w:rsidRDefault="00B84A90" w:rsidP="0085092E">
      <w:pPr>
        <w:pStyle w:val="ListParagraph"/>
        <w:numPr>
          <w:ilvl w:val="0"/>
          <w:numId w:val="50"/>
        </w:numPr>
        <w:spacing w:before="0"/>
        <w:rPr>
          <w:bCs/>
          <w:lang w:val="vi-VN"/>
        </w:rPr>
      </w:pPr>
      <w:r w:rsidRPr="008F00CF">
        <w:rPr>
          <w:bCs/>
        </w:rPr>
        <w:t>Click the button "</w:t>
      </w:r>
      <w:r>
        <w:rPr>
          <w:bCs/>
        </w:rPr>
        <w:t>Reject Request</w:t>
      </w:r>
      <w:r w:rsidRPr="008F00CF">
        <w:rPr>
          <w:bCs/>
        </w:rPr>
        <w:t>".</w:t>
      </w:r>
    </w:p>
    <w:p w:rsidR="00B84A90" w:rsidRPr="00B84A90" w:rsidRDefault="00B84A90" w:rsidP="0085092E">
      <w:pPr>
        <w:pStyle w:val="ListParagraph"/>
        <w:numPr>
          <w:ilvl w:val="0"/>
          <w:numId w:val="50"/>
        </w:numPr>
        <w:spacing w:before="0"/>
        <w:rPr>
          <w:bCs/>
          <w:lang w:val="vi-VN"/>
        </w:rPr>
      </w:pPr>
      <w:r w:rsidRPr="008F00CF">
        <w:rPr>
          <w:bCs/>
        </w:rPr>
        <w:t>A confirmation dialog will appear</w:t>
      </w:r>
      <w:r>
        <w:rPr>
          <w:bCs/>
        </w:rPr>
        <w:t>.</w:t>
      </w:r>
    </w:p>
    <w:p w:rsidR="00B84A90" w:rsidRPr="00B84A90" w:rsidRDefault="00B84A90" w:rsidP="00B84A90">
      <w:pPr>
        <w:ind w:left="360"/>
        <w:jc w:val="center"/>
        <w:rPr>
          <w:rStyle w:val="Strong"/>
          <w:b w:val="0"/>
          <w:lang w:val="vi-VN"/>
        </w:rPr>
      </w:pPr>
      <w:r w:rsidRPr="00630DE4">
        <w:rPr>
          <w:noProof/>
        </w:rPr>
        <w:drawing>
          <wp:inline distT="0" distB="0" distL="0" distR="0" wp14:anchorId="039B6929" wp14:editId="7C1DEC22">
            <wp:extent cx="2390775" cy="16287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B84A90" w:rsidRPr="00630DE4" w:rsidRDefault="00B84A90" w:rsidP="0085092E">
      <w:pPr>
        <w:pStyle w:val="ListParagraph"/>
        <w:numPr>
          <w:ilvl w:val="0"/>
          <w:numId w:val="50"/>
        </w:numPr>
        <w:spacing w:before="0"/>
        <w:rPr>
          <w:rStyle w:val="Strong"/>
          <w:b w:val="0"/>
          <w:lang w:val="vi-VN"/>
        </w:rPr>
      </w:pPr>
      <w:r>
        <w:rPr>
          <w:rStyle w:val="Strong"/>
          <w:b w:val="0"/>
        </w:rPr>
        <w:t>Choose</w:t>
      </w:r>
      <w:r w:rsidRPr="00630DE4">
        <w:rPr>
          <w:rStyle w:val="Strong"/>
          <w:b w:val="0"/>
          <w:lang w:val="vi-VN"/>
        </w:rPr>
        <w:t xml:space="preserve"> “Yes” </w:t>
      </w:r>
      <w:r>
        <w:rPr>
          <w:rStyle w:val="Strong"/>
          <w:b w:val="0"/>
        </w:rPr>
        <w:t>to perform</w:t>
      </w:r>
      <w:r w:rsidRPr="00630DE4">
        <w:rPr>
          <w:rStyle w:val="Strong"/>
          <w:b w:val="0"/>
          <w:lang w:val="vi-VN"/>
        </w:rPr>
        <w:t xml:space="preserve">, “No” </w:t>
      </w:r>
      <w:r>
        <w:rPr>
          <w:rStyle w:val="Strong"/>
          <w:b w:val="0"/>
        </w:rPr>
        <w:t>to cancel.</w:t>
      </w:r>
    </w:p>
    <w:p w:rsidR="00B84A90" w:rsidRDefault="00B84A90" w:rsidP="00B84A90">
      <w:pPr>
        <w:pStyle w:val="Heading5"/>
        <w:rPr>
          <w:rStyle w:val="Strong"/>
          <w:b w:val="0"/>
        </w:rPr>
      </w:pPr>
      <w:r>
        <w:rPr>
          <w:rStyle w:val="Strong"/>
          <w:b w:val="0"/>
        </w:rPr>
        <w:t>Effect</w:t>
      </w:r>
    </w:p>
    <w:p w:rsidR="00B84A90" w:rsidRDefault="00B84A90" w:rsidP="00B84A90">
      <w:pPr>
        <w:ind w:left="1800"/>
      </w:pPr>
      <w:r w:rsidRPr="008613F5">
        <w:t>After the user selects "Yes", the system will automatically perform the following actions:</w:t>
      </w:r>
    </w:p>
    <w:p w:rsidR="00B84A90" w:rsidRPr="008613F5" w:rsidRDefault="00B84A90" w:rsidP="0085092E">
      <w:pPr>
        <w:pStyle w:val="ListParagraph"/>
        <w:numPr>
          <w:ilvl w:val="0"/>
          <w:numId w:val="51"/>
        </w:numPr>
        <w:spacing w:before="0"/>
        <w:ind w:left="2520"/>
      </w:pPr>
      <w:r w:rsidRPr="008613F5">
        <w:t>The status of this request will be revised to "Denied"</w:t>
      </w:r>
      <w:r>
        <w:t>.</w:t>
      </w:r>
    </w:p>
    <w:p w:rsidR="00B84A90" w:rsidRPr="008613F5" w:rsidRDefault="00B84A90" w:rsidP="0085092E">
      <w:pPr>
        <w:pStyle w:val="ListParagraph"/>
        <w:numPr>
          <w:ilvl w:val="0"/>
          <w:numId w:val="51"/>
        </w:numPr>
        <w:spacing w:before="0"/>
        <w:ind w:left="2520"/>
      </w:pPr>
      <w:r w:rsidRPr="008613F5">
        <w:t xml:space="preserve">An email was sent to inform </w:t>
      </w:r>
      <w:r>
        <w:t>reader</w:t>
      </w:r>
      <w:r w:rsidRPr="008613F5">
        <w:t xml:space="preserve"> about the request </w:t>
      </w:r>
      <w:r>
        <w:t xml:space="preserve">being </w:t>
      </w:r>
      <w:r w:rsidRPr="008613F5">
        <w:t>denied.</w:t>
      </w:r>
    </w:p>
    <w:p w:rsidR="00B84A90" w:rsidRPr="00630DE4" w:rsidRDefault="00B84A90" w:rsidP="00B84A90">
      <w:pPr>
        <w:pStyle w:val="Heading4"/>
        <w:rPr>
          <w:rStyle w:val="Strong"/>
          <w:lang w:val="vi-VN"/>
        </w:rPr>
      </w:pPr>
      <w:r>
        <w:rPr>
          <w:rStyle w:val="Strong"/>
        </w:rPr>
        <w:t>Record a rental</w:t>
      </w:r>
    </w:p>
    <w:p w:rsidR="00B84A90" w:rsidRPr="0042304E" w:rsidRDefault="00B84A90" w:rsidP="00B84A90">
      <w:pPr>
        <w:pStyle w:val="Heading5"/>
        <w:rPr>
          <w:rStyle w:val="Strong"/>
          <w:b w:val="0"/>
        </w:rPr>
      </w:pPr>
      <w:r>
        <w:rPr>
          <w:rStyle w:val="Strong"/>
          <w:b w:val="0"/>
        </w:rPr>
        <w:t>Purpose</w:t>
      </w:r>
    </w:p>
    <w:p w:rsidR="00B84A90" w:rsidRPr="00630DE4" w:rsidRDefault="00B84A90" w:rsidP="0008360F">
      <w:pPr>
        <w:rPr>
          <w:rStyle w:val="Strong"/>
          <w:b w:val="0"/>
          <w:lang w:val="vi-VN"/>
        </w:rPr>
      </w:pPr>
      <w:r w:rsidRPr="00B22F20">
        <w:rPr>
          <w:bCs/>
        </w:rPr>
        <w:t>This function is used to record information on borrowing books or other publications in the library of the readers. It also allows the user to check the status of a borrow books you read.</w:t>
      </w:r>
    </w:p>
    <w:p w:rsidR="00B84A90" w:rsidRPr="0042304E" w:rsidRDefault="00B84A90" w:rsidP="00B84A90">
      <w:pPr>
        <w:pStyle w:val="Heading5"/>
        <w:rPr>
          <w:rStyle w:val="Strong"/>
          <w:b w:val="0"/>
        </w:rPr>
      </w:pPr>
      <w:r>
        <w:rPr>
          <w:rStyle w:val="Strong"/>
          <w:b w:val="0"/>
        </w:rPr>
        <w:lastRenderedPageBreak/>
        <w:t>Usage</w:t>
      </w:r>
    </w:p>
    <w:p w:rsidR="00B84A90" w:rsidRPr="00630DE4" w:rsidRDefault="00B84A90" w:rsidP="0085092E">
      <w:pPr>
        <w:pStyle w:val="ListParagraph"/>
        <w:numPr>
          <w:ilvl w:val="0"/>
          <w:numId w:val="47"/>
        </w:numPr>
        <w:spacing w:before="0"/>
        <w:rPr>
          <w:rStyle w:val="Strong"/>
          <w:b w:val="0"/>
          <w:lang w:val="vi-VN"/>
        </w:rPr>
      </w:pPr>
      <w:r>
        <w:rPr>
          <w:rStyle w:val="Strong"/>
          <w:b w:val="0"/>
        </w:rPr>
        <w:t>Click button</w:t>
      </w:r>
      <w:r w:rsidRPr="00630DE4">
        <w:rPr>
          <w:rStyle w:val="Strong"/>
          <w:b w:val="0"/>
          <w:lang w:val="vi-VN"/>
        </w:rPr>
        <w:t xml:space="preserve"> “</w:t>
      </w:r>
      <w:r>
        <w:rPr>
          <w:rStyle w:val="Strong"/>
          <w:b w:val="0"/>
        </w:rPr>
        <w:t>Record Rental</w:t>
      </w:r>
      <w:r w:rsidRPr="00630DE4">
        <w:rPr>
          <w:rStyle w:val="Strong"/>
          <w:b w:val="0"/>
          <w:lang w:val="vi-VN"/>
        </w:rPr>
        <w:t>”.</w:t>
      </w:r>
    </w:p>
    <w:p w:rsidR="00B84A90" w:rsidRPr="00630DE4" w:rsidRDefault="00B84A90" w:rsidP="0085092E">
      <w:pPr>
        <w:pStyle w:val="ListParagraph"/>
        <w:numPr>
          <w:ilvl w:val="0"/>
          <w:numId w:val="47"/>
        </w:numPr>
        <w:spacing w:before="0"/>
        <w:rPr>
          <w:rStyle w:val="Strong"/>
          <w:b w:val="0"/>
          <w:lang w:val="vi-VN"/>
        </w:rPr>
      </w:pPr>
      <w:r>
        <w:rPr>
          <w:rStyle w:val="Strong"/>
          <w:b w:val="0"/>
        </w:rPr>
        <w:t>A dialog will appear with the following information:</w:t>
      </w:r>
    </w:p>
    <w:p w:rsidR="00B84A90" w:rsidRPr="00630DE4" w:rsidRDefault="00B84A90" w:rsidP="0008360F">
      <w:pPr>
        <w:ind w:left="30"/>
        <w:jc w:val="center"/>
        <w:rPr>
          <w:rStyle w:val="Strong"/>
          <w:b w:val="0"/>
          <w:lang w:val="vi-VN"/>
        </w:rPr>
      </w:pPr>
      <w:r w:rsidRPr="00630DE4">
        <w:rPr>
          <w:rStyle w:val="Strong"/>
          <w:b w:val="0"/>
          <w:noProof/>
        </w:rPr>
        <w:drawing>
          <wp:inline distT="0" distB="0" distL="0" distR="0" wp14:anchorId="22F8D4EE" wp14:editId="3F0D7C9D">
            <wp:extent cx="2771775" cy="2076450"/>
            <wp:effectExtent l="19050" t="0" r="95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srcRect/>
                    <a:stretch>
                      <a:fillRect/>
                    </a:stretch>
                  </pic:blipFill>
                  <pic:spPr bwMode="auto">
                    <a:xfrm>
                      <a:off x="0" y="0"/>
                      <a:ext cx="2771775" cy="2076450"/>
                    </a:xfrm>
                    <a:prstGeom prst="rect">
                      <a:avLst/>
                    </a:prstGeom>
                    <a:noFill/>
                    <a:ln w="9525">
                      <a:noFill/>
                      <a:miter lim="800000"/>
                      <a:headEnd/>
                      <a:tailEnd/>
                    </a:ln>
                  </pic:spPr>
                </pic:pic>
              </a:graphicData>
            </a:graphic>
          </wp:inline>
        </w:drawing>
      </w:r>
    </w:p>
    <w:p w:rsidR="00B84A90" w:rsidRPr="00630DE4" w:rsidRDefault="00B84A90" w:rsidP="0085092E">
      <w:pPr>
        <w:pStyle w:val="ListParagraph"/>
        <w:numPr>
          <w:ilvl w:val="1"/>
          <w:numId w:val="47"/>
        </w:numPr>
        <w:spacing w:before="0"/>
        <w:rPr>
          <w:rStyle w:val="Strong"/>
          <w:b w:val="0"/>
          <w:lang w:val="vi-VN"/>
        </w:rPr>
      </w:pPr>
      <w:r>
        <w:rPr>
          <w:bCs/>
        </w:rPr>
        <w:t xml:space="preserve">Reader ID: </w:t>
      </w:r>
      <w:r w:rsidRPr="00B22F20">
        <w:rPr>
          <w:bCs/>
        </w:rPr>
        <w:t xml:space="preserve"> </w:t>
      </w:r>
      <w:r>
        <w:rPr>
          <w:bCs/>
        </w:rPr>
        <w:t>ID</w:t>
      </w:r>
      <w:r w:rsidRPr="00B22F20">
        <w:rPr>
          <w:bCs/>
        </w:rPr>
        <w:t xml:space="preserve"> of </w:t>
      </w:r>
      <w:r>
        <w:rPr>
          <w:bCs/>
        </w:rPr>
        <w:t>the reader</w:t>
      </w:r>
      <w:r w:rsidRPr="00B22F20">
        <w:rPr>
          <w:bCs/>
        </w:rPr>
        <w:t xml:space="preserve"> to borrow books. </w:t>
      </w:r>
      <w:r>
        <w:rPr>
          <w:bCs/>
        </w:rPr>
        <w:t>User c</w:t>
      </w:r>
      <w:r w:rsidRPr="00B22F20">
        <w:rPr>
          <w:bCs/>
        </w:rPr>
        <w:t xml:space="preserve">an click on the </w:t>
      </w:r>
      <w:r>
        <w:rPr>
          <w:bCs/>
        </w:rPr>
        <w:t>link</w:t>
      </w:r>
      <w:r w:rsidRPr="00B22F20">
        <w:rPr>
          <w:bCs/>
        </w:rPr>
        <w:t xml:space="preserve"> "Find" on the right to seek information about readers.</w:t>
      </w:r>
    </w:p>
    <w:p w:rsidR="00B84A90" w:rsidRPr="00B84A90" w:rsidRDefault="00B84A90" w:rsidP="00B84A90">
      <w:pPr>
        <w:jc w:val="center"/>
        <w:rPr>
          <w:rStyle w:val="Strong"/>
          <w:b w:val="0"/>
          <w:lang w:val="vi-VN"/>
        </w:rPr>
      </w:pPr>
      <w:r>
        <w:rPr>
          <w:b/>
          <w:noProof/>
        </w:rPr>
        <w:drawing>
          <wp:inline distT="0" distB="0" distL="0" distR="0" wp14:anchorId="037257D3" wp14:editId="549FE363">
            <wp:extent cx="2961565" cy="24978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srcRect/>
                    <a:stretch>
                      <a:fillRect/>
                    </a:stretch>
                  </pic:blipFill>
                  <pic:spPr bwMode="auto">
                    <a:xfrm>
                      <a:off x="0" y="0"/>
                      <a:ext cx="2965169" cy="2500843"/>
                    </a:xfrm>
                    <a:prstGeom prst="rect">
                      <a:avLst/>
                    </a:prstGeom>
                    <a:noFill/>
                    <a:ln w="9525">
                      <a:noFill/>
                      <a:miter lim="800000"/>
                      <a:headEnd/>
                      <a:tailEnd/>
                    </a:ln>
                  </pic:spPr>
                </pic:pic>
              </a:graphicData>
            </a:graphic>
          </wp:inline>
        </w:drawing>
      </w:r>
      <w:r w:rsidRPr="00B84A90">
        <w:rPr>
          <w:rStyle w:val="Strong"/>
          <w:b w:val="0"/>
          <w:lang w:val="vi-VN"/>
        </w:rPr>
        <w:br/>
      </w:r>
    </w:p>
    <w:p w:rsidR="00B84A90" w:rsidRPr="00630DE4" w:rsidRDefault="00B84A90" w:rsidP="0085092E">
      <w:pPr>
        <w:pStyle w:val="ListParagraph"/>
        <w:numPr>
          <w:ilvl w:val="1"/>
          <w:numId w:val="47"/>
        </w:numPr>
        <w:spacing w:before="0"/>
        <w:rPr>
          <w:rStyle w:val="Strong"/>
          <w:b w:val="0"/>
          <w:lang w:val="vi-VN"/>
        </w:rPr>
      </w:pPr>
      <w:r w:rsidRPr="00B22F20">
        <w:rPr>
          <w:bCs/>
        </w:rPr>
        <w:t>Book</w:t>
      </w:r>
      <w:r>
        <w:rPr>
          <w:bCs/>
        </w:rPr>
        <w:t xml:space="preserve"> ISBN</w:t>
      </w:r>
      <w:r w:rsidRPr="00B22F20">
        <w:rPr>
          <w:bCs/>
        </w:rPr>
        <w:t xml:space="preserve">: The </w:t>
      </w:r>
      <w:r>
        <w:rPr>
          <w:bCs/>
        </w:rPr>
        <w:t>ISBN</w:t>
      </w:r>
      <w:r w:rsidRPr="00B22F20">
        <w:rPr>
          <w:bCs/>
        </w:rPr>
        <w:t xml:space="preserve"> of the publication </w:t>
      </w:r>
      <w:r>
        <w:rPr>
          <w:bCs/>
        </w:rPr>
        <w:t>is being</w:t>
      </w:r>
      <w:r w:rsidRPr="00B22F20">
        <w:rPr>
          <w:bCs/>
        </w:rPr>
        <w:t xml:space="preserve"> borrowed. </w:t>
      </w:r>
      <w:r>
        <w:rPr>
          <w:bCs/>
        </w:rPr>
        <w:t>User c</w:t>
      </w:r>
      <w:r w:rsidRPr="00B22F20">
        <w:rPr>
          <w:bCs/>
        </w:rPr>
        <w:t>an click on the word "Find" on the right to search for information on publications.</w:t>
      </w:r>
    </w:p>
    <w:p w:rsidR="00B84A90" w:rsidRPr="00B84A90" w:rsidRDefault="00B84A90" w:rsidP="00B84A90">
      <w:pPr>
        <w:jc w:val="center"/>
        <w:rPr>
          <w:rStyle w:val="Strong"/>
          <w:b w:val="0"/>
          <w:lang w:val="vi-VN"/>
        </w:rPr>
      </w:pPr>
      <w:r w:rsidRPr="00EE0426">
        <w:rPr>
          <w:rStyle w:val="Strong"/>
          <w:b w:val="0"/>
          <w:noProof/>
        </w:rPr>
        <w:lastRenderedPageBreak/>
        <w:drawing>
          <wp:inline distT="0" distB="0" distL="0" distR="0" wp14:anchorId="14E32D7A" wp14:editId="6A5452FF">
            <wp:extent cx="2947917" cy="2486293"/>
            <wp:effectExtent l="0" t="0" r="5080" b="952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srcRect/>
                    <a:stretch>
                      <a:fillRect/>
                    </a:stretch>
                  </pic:blipFill>
                  <pic:spPr bwMode="auto">
                    <a:xfrm>
                      <a:off x="0" y="0"/>
                      <a:ext cx="2951504" cy="2489318"/>
                    </a:xfrm>
                    <a:prstGeom prst="rect">
                      <a:avLst/>
                    </a:prstGeom>
                    <a:noFill/>
                    <a:ln w="9525">
                      <a:noFill/>
                      <a:miter lim="800000"/>
                      <a:headEnd/>
                      <a:tailEnd/>
                    </a:ln>
                  </pic:spPr>
                </pic:pic>
              </a:graphicData>
            </a:graphic>
          </wp:inline>
        </w:drawing>
      </w:r>
      <w:r w:rsidRPr="00B84A90">
        <w:rPr>
          <w:rStyle w:val="Strong"/>
          <w:b w:val="0"/>
          <w:lang w:val="vi-VN"/>
        </w:rPr>
        <w:br/>
      </w:r>
    </w:p>
    <w:p w:rsidR="00B84A90" w:rsidRPr="00630DE4" w:rsidRDefault="00B84A90" w:rsidP="0085092E">
      <w:pPr>
        <w:pStyle w:val="ListParagraph"/>
        <w:numPr>
          <w:ilvl w:val="1"/>
          <w:numId w:val="47"/>
        </w:numPr>
        <w:spacing w:before="0"/>
        <w:rPr>
          <w:rStyle w:val="Strong"/>
          <w:b w:val="0"/>
          <w:lang w:val="vi-VN"/>
        </w:rPr>
      </w:pPr>
      <w:r>
        <w:rPr>
          <w:rStyle w:val="Strong"/>
          <w:b w:val="0"/>
        </w:rPr>
        <w:t>Borrowing Date</w:t>
      </w:r>
      <w:r w:rsidRPr="00630DE4">
        <w:rPr>
          <w:rStyle w:val="Strong"/>
          <w:b w:val="0"/>
          <w:lang w:val="vi-VN"/>
        </w:rPr>
        <w:t xml:space="preserve">: </w:t>
      </w:r>
      <w:r>
        <w:rPr>
          <w:rStyle w:val="Strong"/>
          <w:b w:val="0"/>
        </w:rPr>
        <w:t>The date of borrowing books.</w:t>
      </w:r>
    </w:p>
    <w:p w:rsidR="00B84A90" w:rsidRPr="00630DE4" w:rsidRDefault="00B84A90" w:rsidP="0085092E">
      <w:pPr>
        <w:pStyle w:val="ListParagraph"/>
        <w:numPr>
          <w:ilvl w:val="1"/>
          <w:numId w:val="47"/>
        </w:numPr>
        <w:spacing w:before="0"/>
        <w:rPr>
          <w:rStyle w:val="Strong"/>
          <w:b w:val="0"/>
          <w:lang w:val="vi-VN"/>
        </w:rPr>
      </w:pPr>
      <w:r>
        <w:rPr>
          <w:rStyle w:val="Strong"/>
          <w:b w:val="0"/>
        </w:rPr>
        <w:t>Expiry Date</w:t>
      </w:r>
      <w:r w:rsidRPr="00630DE4">
        <w:rPr>
          <w:rStyle w:val="Strong"/>
          <w:b w:val="0"/>
          <w:lang w:val="vi-VN"/>
        </w:rPr>
        <w:t xml:space="preserve">: </w:t>
      </w:r>
      <w:r>
        <w:rPr>
          <w:rStyle w:val="Strong"/>
          <w:b w:val="0"/>
        </w:rPr>
        <w:t>The date when the rental is expired</w:t>
      </w:r>
      <w:r w:rsidRPr="00630DE4">
        <w:rPr>
          <w:rStyle w:val="Strong"/>
          <w:b w:val="0"/>
          <w:lang w:val="vi-VN"/>
        </w:rPr>
        <w:t xml:space="preserve">. </w:t>
      </w:r>
      <w:r>
        <w:rPr>
          <w:rStyle w:val="Strong"/>
          <w:b w:val="0"/>
        </w:rPr>
        <w:t>If the reader returns books after this date, there will be a penalty.</w:t>
      </w:r>
    </w:p>
    <w:p w:rsidR="00B84A90" w:rsidRPr="00630DE4" w:rsidRDefault="00B84A90" w:rsidP="0085092E">
      <w:pPr>
        <w:pStyle w:val="ListParagraph"/>
        <w:numPr>
          <w:ilvl w:val="0"/>
          <w:numId w:val="47"/>
        </w:numPr>
        <w:spacing w:before="0"/>
        <w:rPr>
          <w:rStyle w:val="Strong"/>
          <w:b w:val="0"/>
          <w:lang w:val="vi-VN"/>
        </w:rPr>
      </w:pPr>
      <w:r>
        <w:rPr>
          <w:rStyle w:val="Strong"/>
          <w:b w:val="0"/>
        </w:rPr>
        <w:t>User clicks “Record Rental” to perform or “Cancel” to cancel.</w:t>
      </w:r>
    </w:p>
    <w:p w:rsidR="00B84A90" w:rsidRPr="0042304E" w:rsidRDefault="00B84A90" w:rsidP="00B84A90">
      <w:pPr>
        <w:pStyle w:val="Heading5"/>
        <w:rPr>
          <w:rStyle w:val="Strong"/>
          <w:b w:val="0"/>
        </w:rPr>
      </w:pPr>
      <w:r>
        <w:rPr>
          <w:rStyle w:val="Strong"/>
          <w:b w:val="0"/>
        </w:rPr>
        <w:t>Effect</w:t>
      </w:r>
    </w:p>
    <w:p w:rsidR="00B84A90" w:rsidRDefault="00B84A90" w:rsidP="00B84A90">
      <w:pPr>
        <w:ind w:left="1800"/>
      </w:pPr>
      <w:r w:rsidRPr="00575067">
        <w:t xml:space="preserve">After users select </w:t>
      </w:r>
      <w:r w:rsidRPr="00575067">
        <w:rPr>
          <w:rStyle w:val="Strong"/>
          <w:b w:val="0"/>
        </w:rPr>
        <w:t>“Record Rental</w:t>
      </w:r>
      <w:r w:rsidRPr="00575067">
        <w:t>", the system will automatically perform the following actions:</w:t>
      </w:r>
    </w:p>
    <w:p w:rsidR="00B84A90" w:rsidRPr="00575067" w:rsidRDefault="00B84A90" w:rsidP="0085092E">
      <w:pPr>
        <w:pStyle w:val="ListParagraph"/>
        <w:numPr>
          <w:ilvl w:val="0"/>
          <w:numId w:val="47"/>
        </w:numPr>
        <w:spacing w:before="0"/>
        <w:ind w:left="3960"/>
        <w:rPr>
          <w:b/>
          <w:bCs/>
        </w:rPr>
      </w:pPr>
      <w:r w:rsidRPr="00575067">
        <w:t xml:space="preserve">A </w:t>
      </w:r>
      <w:r>
        <w:t>rental</w:t>
      </w:r>
      <w:r w:rsidRPr="00575067">
        <w:t xml:space="preserve"> record is written to the database.</w:t>
      </w:r>
    </w:p>
    <w:p w:rsidR="00B84A90" w:rsidRPr="00575067" w:rsidRDefault="00B84A90" w:rsidP="0085092E">
      <w:pPr>
        <w:pStyle w:val="ListParagraph"/>
        <w:numPr>
          <w:ilvl w:val="0"/>
          <w:numId w:val="47"/>
        </w:numPr>
        <w:spacing w:before="0"/>
        <w:ind w:left="3960"/>
        <w:rPr>
          <w:rStyle w:val="Strong"/>
        </w:rPr>
      </w:pPr>
      <w:r w:rsidRPr="00575067">
        <w:t>A new line is added to the list in the tab "</w:t>
      </w:r>
      <w:r>
        <w:t>Rental</w:t>
      </w:r>
      <w:r w:rsidRPr="00575067">
        <w:t>"</w:t>
      </w:r>
      <w:r>
        <w:t>.</w:t>
      </w:r>
    </w:p>
    <w:p w:rsidR="00B84A90" w:rsidRPr="00630DE4" w:rsidRDefault="00B84A90" w:rsidP="000A3D51">
      <w:pPr>
        <w:pStyle w:val="Heading4"/>
        <w:rPr>
          <w:rStyle w:val="Strong"/>
          <w:lang w:val="vi-VN"/>
        </w:rPr>
      </w:pPr>
      <w:r>
        <w:rPr>
          <w:rStyle w:val="Strong"/>
        </w:rPr>
        <w:t>Record a return</w:t>
      </w:r>
    </w:p>
    <w:p w:rsidR="00B84A90" w:rsidRPr="0042304E" w:rsidRDefault="00B84A90" w:rsidP="000A3D51">
      <w:pPr>
        <w:pStyle w:val="Heading5"/>
        <w:rPr>
          <w:rStyle w:val="Strong"/>
          <w:b w:val="0"/>
        </w:rPr>
      </w:pPr>
      <w:r>
        <w:rPr>
          <w:rStyle w:val="Strong"/>
          <w:b w:val="0"/>
        </w:rPr>
        <w:t>Purpose</w:t>
      </w:r>
    </w:p>
    <w:p w:rsidR="00B84A90" w:rsidRPr="00630DE4" w:rsidRDefault="00B84A90" w:rsidP="0008360F">
      <w:pPr>
        <w:rPr>
          <w:rStyle w:val="Strong"/>
          <w:b w:val="0"/>
          <w:lang w:val="vi-VN"/>
        </w:rPr>
      </w:pPr>
      <w:r w:rsidRPr="00F268A6">
        <w:rPr>
          <w:bCs/>
        </w:rPr>
        <w:t>This function is used to record information about the payment policy. It also has the task to save the log of the borrow books you read</w:t>
      </w:r>
      <w:r>
        <w:rPr>
          <w:bCs/>
        </w:rPr>
        <w:t>.</w:t>
      </w:r>
    </w:p>
    <w:p w:rsidR="00B84A90" w:rsidRPr="0042304E" w:rsidRDefault="00B84A90" w:rsidP="000A3D51">
      <w:pPr>
        <w:pStyle w:val="Heading5"/>
        <w:rPr>
          <w:rStyle w:val="Strong"/>
          <w:b w:val="0"/>
        </w:rPr>
      </w:pPr>
      <w:r>
        <w:rPr>
          <w:rStyle w:val="Strong"/>
          <w:b w:val="0"/>
        </w:rPr>
        <w:t>Usage</w:t>
      </w:r>
    </w:p>
    <w:p w:rsidR="00B84A90" w:rsidRPr="009D40BA" w:rsidRDefault="00B84A90" w:rsidP="0085092E">
      <w:pPr>
        <w:pStyle w:val="ListParagraph"/>
        <w:numPr>
          <w:ilvl w:val="0"/>
          <w:numId w:val="52"/>
        </w:numPr>
        <w:spacing w:before="0"/>
        <w:rPr>
          <w:bCs/>
        </w:rPr>
      </w:pPr>
      <w:r w:rsidRPr="009D40BA">
        <w:rPr>
          <w:bCs/>
        </w:rPr>
        <w:t>Select a record with the situation "is borrowed" in the tab "Borrowing to pay".</w:t>
      </w:r>
    </w:p>
    <w:p w:rsidR="00B84A90" w:rsidRPr="009D40BA" w:rsidRDefault="00B84A90" w:rsidP="0085092E">
      <w:pPr>
        <w:pStyle w:val="ListParagraph"/>
        <w:numPr>
          <w:ilvl w:val="0"/>
          <w:numId w:val="52"/>
        </w:numPr>
        <w:spacing w:before="0"/>
        <w:rPr>
          <w:bCs/>
        </w:rPr>
      </w:pPr>
      <w:r w:rsidRPr="009D40BA">
        <w:rPr>
          <w:bCs/>
        </w:rPr>
        <w:t>Click the button "Remember to pay".</w:t>
      </w:r>
    </w:p>
    <w:p w:rsidR="00B84A90" w:rsidRPr="009D40BA" w:rsidRDefault="00B84A90" w:rsidP="0085092E">
      <w:pPr>
        <w:pStyle w:val="ListParagraph"/>
        <w:numPr>
          <w:ilvl w:val="0"/>
          <w:numId w:val="52"/>
        </w:numPr>
        <w:spacing w:before="0"/>
        <w:rPr>
          <w:rStyle w:val="Strong"/>
          <w:b w:val="0"/>
        </w:rPr>
      </w:pPr>
      <w:r w:rsidRPr="009D40BA">
        <w:rPr>
          <w:bCs/>
        </w:rPr>
        <w:t>A dialog box will appear</w:t>
      </w:r>
    </w:p>
    <w:p w:rsidR="00B84A90" w:rsidRPr="00630DE4" w:rsidRDefault="00B84A90" w:rsidP="0008360F">
      <w:pPr>
        <w:ind w:left="30"/>
        <w:jc w:val="center"/>
        <w:rPr>
          <w:rStyle w:val="Strong"/>
          <w:b w:val="0"/>
          <w:lang w:val="vi-VN"/>
        </w:rPr>
      </w:pPr>
      <w:r>
        <w:rPr>
          <w:b/>
          <w:noProof/>
        </w:rPr>
        <w:lastRenderedPageBreak/>
        <w:drawing>
          <wp:inline distT="0" distB="0" distL="0" distR="0" wp14:anchorId="4000EAE3" wp14:editId="7E3FCFAB">
            <wp:extent cx="2628900" cy="31527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srcRect/>
                    <a:stretch>
                      <a:fillRect/>
                    </a:stretch>
                  </pic:blipFill>
                  <pic:spPr bwMode="auto">
                    <a:xfrm>
                      <a:off x="0" y="0"/>
                      <a:ext cx="2628900" cy="3152775"/>
                    </a:xfrm>
                    <a:prstGeom prst="rect">
                      <a:avLst/>
                    </a:prstGeom>
                    <a:noFill/>
                    <a:ln w="9525">
                      <a:noFill/>
                      <a:miter lim="800000"/>
                      <a:headEnd/>
                      <a:tailEnd/>
                    </a:ln>
                  </pic:spPr>
                </pic:pic>
              </a:graphicData>
            </a:graphic>
          </wp:inline>
        </w:drawing>
      </w:r>
    </w:p>
    <w:p w:rsidR="00B84A90" w:rsidRPr="00630DE4" w:rsidRDefault="00B84A90" w:rsidP="0085092E">
      <w:pPr>
        <w:pStyle w:val="ListParagraph"/>
        <w:numPr>
          <w:ilvl w:val="0"/>
          <w:numId w:val="47"/>
        </w:numPr>
        <w:spacing w:before="0"/>
        <w:rPr>
          <w:rStyle w:val="Strong"/>
          <w:b w:val="0"/>
          <w:lang w:val="vi-VN"/>
        </w:rPr>
      </w:pPr>
      <w:r>
        <w:rPr>
          <w:bCs/>
        </w:rPr>
        <w:t>User</w:t>
      </w:r>
      <w:r w:rsidRPr="009D40BA">
        <w:rPr>
          <w:bCs/>
        </w:rPr>
        <w:t xml:space="preserve"> must enter the following information</w:t>
      </w:r>
    </w:p>
    <w:p w:rsidR="00B84A90" w:rsidRPr="00630DE4" w:rsidRDefault="00B84A90" w:rsidP="0085092E">
      <w:pPr>
        <w:pStyle w:val="ListParagraph"/>
        <w:numPr>
          <w:ilvl w:val="1"/>
          <w:numId w:val="47"/>
        </w:numPr>
        <w:spacing w:before="0"/>
        <w:rPr>
          <w:rStyle w:val="Strong"/>
          <w:b w:val="0"/>
          <w:lang w:val="vi-VN"/>
        </w:rPr>
      </w:pPr>
      <w:r w:rsidRPr="009D40BA">
        <w:rPr>
          <w:rStyle w:val="Strong"/>
          <w:b w:val="0"/>
          <w:lang w:val="vi-VN"/>
        </w:rPr>
        <w:t>Return Date</w:t>
      </w:r>
      <w:r w:rsidRPr="00630DE4">
        <w:rPr>
          <w:rStyle w:val="Strong"/>
          <w:b w:val="0"/>
          <w:lang w:val="vi-VN"/>
        </w:rPr>
        <w:t xml:space="preserve">: </w:t>
      </w:r>
      <w:r>
        <w:rPr>
          <w:rStyle w:val="Strong"/>
          <w:b w:val="0"/>
        </w:rPr>
        <w:t>When the reader return the book to library</w:t>
      </w:r>
      <w:r w:rsidRPr="00630DE4">
        <w:rPr>
          <w:rStyle w:val="Strong"/>
          <w:b w:val="0"/>
          <w:lang w:val="vi-VN"/>
        </w:rPr>
        <w:t xml:space="preserve">. </w:t>
      </w:r>
      <w:r w:rsidRPr="009D40BA">
        <w:rPr>
          <w:bCs/>
        </w:rPr>
        <w:t>Based on the payment date and expiration policies that the system will calculate the number of days overdue and fines respectively</w:t>
      </w:r>
      <w:r w:rsidRPr="00630DE4">
        <w:rPr>
          <w:rStyle w:val="Strong"/>
          <w:b w:val="0"/>
          <w:lang w:val="vi-VN"/>
        </w:rPr>
        <w:t>.</w:t>
      </w:r>
    </w:p>
    <w:p w:rsidR="00B84A90" w:rsidRPr="00630DE4" w:rsidRDefault="00B84A90" w:rsidP="0085092E">
      <w:pPr>
        <w:pStyle w:val="ListParagraph"/>
        <w:numPr>
          <w:ilvl w:val="1"/>
          <w:numId w:val="47"/>
        </w:numPr>
        <w:spacing w:before="0"/>
        <w:rPr>
          <w:rStyle w:val="Strong"/>
          <w:b w:val="0"/>
          <w:lang w:val="vi-VN"/>
        </w:rPr>
      </w:pPr>
      <w:r w:rsidRPr="009D40BA">
        <w:rPr>
          <w:rStyle w:val="Strong"/>
          <w:b w:val="0"/>
          <w:lang w:val="vi-VN"/>
        </w:rPr>
        <w:t>Status</w:t>
      </w:r>
      <w:r w:rsidRPr="00630DE4">
        <w:rPr>
          <w:rStyle w:val="Strong"/>
          <w:b w:val="0"/>
          <w:lang w:val="vi-VN"/>
        </w:rPr>
        <w:t xml:space="preserve">:  </w:t>
      </w:r>
      <w:r w:rsidRPr="009D40BA">
        <w:rPr>
          <w:bCs/>
        </w:rPr>
        <w:t xml:space="preserve">The state of </w:t>
      </w:r>
      <w:r>
        <w:rPr>
          <w:bCs/>
        </w:rPr>
        <w:t>the returned</w:t>
      </w:r>
      <w:r w:rsidRPr="009D40BA">
        <w:rPr>
          <w:bCs/>
        </w:rPr>
        <w:t xml:space="preserve"> </w:t>
      </w:r>
      <w:r>
        <w:rPr>
          <w:bCs/>
        </w:rPr>
        <w:t>books</w:t>
      </w:r>
      <w:r w:rsidRPr="009D40BA">
        <w:rPr>
          <w:bCs/>
        </w:rPr>
        <w:t xml:space="preserve">. There are three types of </w:t>
      </w:r>
      <w:r>
        <w:rPr>
          <w:bCs/>
        </w:rPr>
        <w:t>status</w:t>
      </w:r>
      <w:r w:rsidRPr="009D40BA">
        <w:rPr>
          <w:bCs/>
        </w:rPr>
        <w:t xml:space="preserve">: </w:t>
      </w:r>
      <w:r>
        <w:rPr>
          <w:bCs/>
        </w:rPr>
        <w:t xml:space="preserve">Returned (the book is the same as when borrowed), Damaged </w:t>
      </w:r>
      <w:r w:rsidRPr="009D40BA">
        <w:rPr>
          <w:bCs/>
        </w:rPr>
        <w:t>(</w:t>
      </w:r>
      <w:r>
        <w:rPr>
          <w:bCs/>
        </w:rPr>
        <w:t xml:space="preserve">the book is </w:t>
      </w:r>
      <w:r w:rsidRPr="009D40BA">
        <w:rPr>
          <w:bCs/>
        </w:rPr>
        <w:t>damaged)</w:t>
      </w:r>
      <w:r>
        <w:rPr>
          <w:bCs/>
        </w:rPr>
        <w:t xml:space="preserve"> and</w:t>
      </w:r>
      <w:r w:rsidRPr="009D40BA">
        <w:rPr>
          <w:bCs/>
        </w:rPr>
        <w:t xml:space="preserve"> Los</w:t>
      </w:r>
      <w:r>
        <w:rPr>
          <w:bCs/>
        </w:rPr>
        <w:t>t</w:t>
      </w:r>
      <w:r w:rsidRPr="009D40BA">
        <w:rPr>
          <w:bCs/>
        </w:rPr>
        <w:t>. Corresponding to each state where the system will automatically calculate the cost of the fine print</w:t>
      </w:r>
      <w:r w:rsidRPr="00630DE4">
        <w:rPr>
          <w:rStyle w:val="Strong"/>
          <w:b w:val="0"/>
          <w:lang w:val="vi-VN"/>
        </w:rPr>
        <w:t>.</w:t>
      </w:r>
    </w:p>
    <w:p w:rsidR="00B84A90" w:rsidRPr="009D40BA" w:rsidRDefault="00B84A90" w:rsidP="0085092E">
      <w:pPr>
        <w:pStyle w:val="ListParagraph"/>
        <w:numPr>
          <w:ilvl w:val="0"/>
          <w:numId w:val="47"/>
        </w:numPr>
        <w:spacing w:before="0"/>
        <w:rPr>
          <w:bCs/>
          <w:lang w:val="vi-VN"/>
        </w:rPr>
      </w:pPr>
      <w:r>
        <w:rPr>
          <w:bCs/>
        </w:rPr>
        <w:t>Librarian collects</w:t>
      </w:r>
      <w:r w:rsidRPr="009D40BA">
        <w:rPr>
          <w:bCs/>
        </w:rPr>
        <w:t xml:space="preserve"> fines (if any) from readers.</w:t>
      </w:r>
    </w:p>
    <w:p w:rsidR="00B84A90" w:rsidRPr="00630DE4" w:rsidRDefault="00B84A90" w:rsidP="0085092E">
      <w:pPr>
        <w:pStyle w:val="ListParagraph"/>
        <w:numPr>
          <w:ilvl w:val="0"/>
          <w:numId w:val="47"/>
        </w:numPr>
        <w:spacing w:before="0"/>
        <w:rPr>
          <w:rStyle w:val="Strong"/>
          <w:b w:val="0"/>
          <w:lang w:val="vi-VN"/>
        </w:rPr>
      </w:pPr>
      <w:r>
        <w:rPr>
          <w:bCs/>
        </w:rPr>
        <w:t>User</w:t>
      </w:r>
      <w:r w:rsidRPr="009D40BA">
        <w:rPr>
          <w:bCs/>
        </w:rPr>
        <w:t xml:space="preserve"> click on the </w:t>
      </w:r>
      <w:r>
        <w:rPr>
          <w:bCs/>
        </w:rPr>
        <w:t xml:space="preserve">button </w:t>
      </w:r>
      <w:r w:rsidRPr="009D40BA">
        <w:rPr>
          <w:bCs/>
        </w:rPr>
        <w:t>"</w:t>
      </w:r>
      <w:r>
        <w:rPr>
          <w:bCs/>
        </w:rPr>
        <w:t>Register Rental</w:t>
      </w:r>
      <w:r w:rsidRPr="009D40BA">
        <w:rPr>
          <w:bCs/>
        </w:rPr>
        <w:t>" to keep the information</w:t>
      </w:r>
      <w:r>
        <w:rPr>
          <w:bCs/>
        </w:rPr>
        <w:t xml:space="preserve"> or button </w:t>
      </w:r>
      <w:r w:rsidRPr="009D40BA">
        <w:rPr>
          <w:bCs/>
        </w:rPr>
        <w:t>"Cancel" to cancel the operation</w:t>
      </w:r>
      <w:r w:rsidRPr="00630DE4">
        <w:rPr>
          <w:rStyle w:val="Strong"/>
          <w:b w:val="0"/>
          <w:lang w:val="vi-VN"/>
        </w:rPr>
        <w:t>.</w:t>
      </w:r>
    </w:p>
    <w:p w:rsidR="00B84A90" w:rsidRPr="0042304E" w:rsidRDefault="00B84A90" w:rsidP="000A3D51">
      <w:pPr>
        <w:pStyle w:val="Heading5"/>
        <w:rPr>
          <w:rStyle w:val="Strong"/>
          <w:b w:val="0"/>
        </w:rPr>
      </w:pPr>
      <w:r>
        <w:rPr>
          <w:rStyle w:val="Strong"/>
          <w:b w:val="0"/>
        </w:rPr>
        <w:t>Effect</w:t>
      </w:r>
    </w:p>
    <w:p w:rsidR="00B84A90" w:rsidRDefault="00B84A90" w:rsidP="000A3D51">
      <w:pPr>
        <w:ind w:left="1800"/>
        <w:rPr>
          <w:bCs/>
        </w:rPr>
      </w:pPr>
      <w:r w:rsidRPr="00AC026C">
        <w:rPr>
          <w:bCs/>
        </w:rPr>
        <w:t>After users select "Remember to pay", the system will automatically perform the following actions:</w:t>
      </w:r>
    </w:p>
    <w:p w:rsidR="00B84A90" w:rsidRPr="00AC026C" w:rsidRDefault="00B84A90" w:rsidP="0085092E">
      <w:pPr>
        <w:pStyle w:val="ListParagraph"/>
        <w:numPr>
          <w:ilvl w:val="0"/>
          <w:numId w:val="53"/>
        </w:numPr>
        <w:spacing w:before="0"/>
        <w:ind w:left="2520"/>
        <w:rPr>
          <w:b/>
          <w:bCs/>
          <w:lang w:val="vi-VN"/>
        </w:rPr>
      </w:pPr>
      <w:r w:rsidRPr="00AC026C">
        <w:rPr>
          <w:bCs/>
        </w:rPr>
        <w:t>The state of the record will be corrected corresponding to the above condition is selected.</w:t>
      </w:r>
    </w:p>
    <w:p w:rsidR="00B84A90" w:rsidRPr="00AC026C" w:rsidRDefault="00B84A90" w:rsidP="0085092E">
      <w:pPr>
        <w:pStyle w:val="ListParagraph"/>
        <w:numPr>
          <w:ilvl w:val="0"/>
          <w:numId w:val="53"/>
        </w:numPr>
        <w:spacing w:before="0"/>
        <w:ind w:left="2520"/>
        <w:rPr>
          <w:rStyle w:val="Strong"/>
          <w:lang w:val="vi-VN"/>
        </w:rPr>
      </w:pPr>
      <w:r w:rsidRPr="00AC026C">
        <w:rPr>
          <w:bCs/>
        </w:rPr>
        <w:t xml:space="preserve">A </w:t>
      </w:r>
      <w:r>
        <w:rPr>
          <w:bCs/>
        </w:rPr>
        <w:t>rental</w:t>
      </w:r>
      <w:r w:rsidRPr="00AC026C">
        <w:rPr>
          <w:bCs/>
        </w:rPr>
        <w:t xml:space="preserve"> record is written to the database</w:t>
      </w:r>
      <w:r>
        <w:rPr>
          <w:bCs/>
        </w:rPr>
        <w:t>.</w:t>
      </w:r>
    </w:p>
    <w:p w:rsidR="00B84A90" w:rsidRPr="00630DE4" w:rsidRDefault="00B84A90" w:rsidP="000A3D51">
      <w:pPr>
        <w:pStyle w:val="Heading4"/>
        <w:rPr>
          <w:rStyle w:val="Strong"/>
          <w:lang w:val="vi-VN"/>
        </w:rPr>
      </w:pPr>
      <w:r>
        <w:rPr>
          <w:rStyle w:val="Strong"/>
        </w:rPr>
        <w:t>Expand a rental</w:t>
      </w:r>
    </w:p>
    <w:p w:rsidR="00B84A90" w:rsidRPr="0042304E" w:rsidRDefault="00B84A90" w:rsidP="000A3D51">
      <w:pPr>
        <w:pStyle w:val="Heading5"/>
        <w:rPr>
          <w:rStyle w:val="Strong"/>
          <w:b w:val="0"/>
        </w:rPr>
      </w:pPr>
      <w:r>
        <w:rPr>
          <w:rStyle w:val="Strong"/>
          <w:b w:val="0"/>
        </w:rPr>
        <w:t>Purpose</w:t>
      </w:r>
    </w:p>
    <w:p w:rsidR="00B84A90" w:rsidRPr="00630DE4" w:rsidRDefault="00B84A90" w:rsidP="000A3D51">
      <w:pPr>
        <w:ind w:left="1080" w:firstLine="720"/>
        <w:rPr>
          <w:rStyle w:val="Strong"/>
          <w:b w:val="0"/>
          <w:lang w:val="vi-VN"/>
        </w:rPr>
      </w:pPr>
      <w:r w:rsidRPr="00EB4AE2">
        <w:rPr>
          <w:bCs/>
        </w:rPr>
        <w:t>This function allows extended borrowed</w:t>
      </w:r>
      <w:r w:rsidR="000A3D51">
        <w:rPr>
          <w:bCs/>
        </w:rPr>
        <w:t xml:space="preserve"> period.</w:t>
      </w:r>
    </w:p>
    <w:p w:rsidR="00B84A90" w:rsidRPr="0042304E" w:rsidRDefault="00B84A90" w:rsidP="000A3D51">
      <w:pPr>
        <w:pStyle w:val="Heading5"/>
        <w:rPr>
          <w:rStyle w:val="Strong"/>
          <w:b w:val="0"/>
        </w:rPr>
      </w:pPr>
      <w:r>
        <w:rPr>
          <w:rStyle w:val="Strong"/>
          <w:b w:val="0"/>
        </w:rPr>
        <w:lastRenderedPageBreak/>
        <w:t>Usage</w:t>
      </w:r>
    </w:p>
    <w:p w:rsidR="00B84A90" w:rsidRPr="00EB4AE2" w:rsidRDefault="00B84A90" w:rsidP="0085092E">
      <w:pPr>
        <w:pStyle w:val="ListParagraph"/>
        <w:numPr>
          <w:ilvl w:val="0"/>
          <w:numId w:val="54"/>
        </w:numPr>
        <w:spacing w:before="0"/>
        <w:rPr>
          <w:bCs/>
        </w:rPr>
      </w:pPr>
      <w:r w:rsidRPr="00EB4AE2">
        <w:rPr>
          <w:bCs/>
        </w:rPr>
        <w:t xml:space="preserve">Select a record with the </w:t>
      </w:r>
      <w:r>
        <w:rPr>
          <w:bCs/>
        </w:rPr>
        <w:t xml:space="preserve">status </w:t>
      </w:r>
      <w:r w:rsidRPr="00EB4AE2">
        <w:rPr>
          <w:bCs/>
        </w:rPr>
        <w:t>"</w:t>
      </w:r>
      <w:r>
        <w:rPr>
          <w:bCs/>
        </w:rPr>
        <w:t>Borrowing”</w:t>
      </w:r>
      <w:r w:rsidRPr="00EB4AE2">
        <w:rPr>
          <w:bCs/>
        </w:rPr>
        <w:t xml:space="preserve"> in the tab "</w:t>
      </w:r>
      <w:r>
        <w:rPr>
          <w:bCs/>
        </w:rPr>
        <w:t>Rental</w:t>
      </w:r>
      <w:r w:rsidRPr="00EB4AE2">
        <w:rPr>
          <w:bCs/>
        </w:rPr>
        <w:t>".</w:t>
      </w:r>
    </w:p>
    <w:p w:rsidR="00B84A90" w:rsidRPr="00EB4AE2" w:rsidRDefault="00B84A90" w:rsidP="0085092E">
      <w:pPr>
        <w:pStyle w:val="ListParagraph"/>
        <w:numPr>
          <w:ilvl w:val="0"/>
          <w:numId w:val="54"/>
        </w:numPr>
        <w:spacing w:before="0"/>
        <w:rPr>
          <w:bCs/>
        </w:rPr>
      </w:pPr>
      <w:r w:rsidRPr="00EB4AE2">
        <w:rPr>
          <w:bCs/>
        </w:rPr>
        <w:t>Click the button "Ex</w:t>
      </w:r>
      <w:r>
        <w:rPr>
          <w:bCs/>
        </w:rPr>
        <w:t>pand Rental</w:t>
      </w:r>
      <w:r w:rsidRPr="00EB4AE2">
        <w:rPr>
          <w:bCs/>
        </w:rPr>
        <w:t>".</w:t>
      </w:r>
    </w:p>
    <w:p w:rsidR="00B84A90" w:rsidRPr="00EB4AE2" w:rsidRDefault="00B84A90" w:rsidP="0085092E">
      <w:pPr>
        <w:pStyle w:val="ListParagraph"/>
        <w:numPr>
          <w:ilvl w:val="0"/>
          <w:numId w:val="54"/>
        </w:numPr>
        <w:spacing w:before="0"/>
        <w:rPr>
          <w:rStyle w:val="Strong"/>
          <w:b w:val="0"/>
        </w:rPr>
      </w:pPr>
      <w:r w:rsidRPr="00EB4AE2">
        <w:rPr>
          <w:bCs/>
        </w:rPr>
        <w:t>A dialog box will appear</w:t>
      </w:r>
    </w:p>
    <w:p w:rsidR="00B84A90" w:rsidRPr="00630DE4" w:rsidRDefault="00B84A90" w:rsidP="0008360F">
      <w:pPr>
        <w:ind w:left="30"/>
        <w:jc w:val="center"/>
        <w:rPr>
          <w:rStyle w:val="Strong"/>
          <w:b w:val="0"/>
          <w:lang w:val="vi-VN"/>
        </w:rPr>
      </w:pPr>
      <w:r>
        <w:rPr>
          <w:b/>
          <w:noProof/>
        </w:rPr>
        <w:drawing>
          <wp:inline distT="0" distB="0" distL="0" distR="0" wp14:anchorId="710EBEB7" wp14:editId="5DB76C63">
            <wp:extent cx="2628900" cy="23050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srcRect/>
                    <a:stretch>
                      <a:fillRect/>
                    </a:stretch>
                  </pic:blipFill>
                  <pic:spPr bwMode="auto">
                    <a:xfrm>
                      <a:off x="0" y="0"/>
                      <a:ext cx="2628900" cy="2305050"/>
                    </a:xfrm>
                    <a:prstGeom prst="rect">
                      <a:avLst/>
                    </a:prstGeom>
                    <a:noFill/>
                    <a:ln w="9525">
                      <a:noFill/>
                      <a:miter lim="800000"/>
                      <a:headEnd/>
                      <a:tailEnd/>
                    </a:ln>
                  </pic:spPr>
                </pic:pic>
              </a:graphicData>
            </a:graphic>
          </wp:inline>
        </w:drawing>
      </w:r>
    </w:p>
    <w:p w:rsidR="00B84A90" w:rsidRPr="00630DE4" w:rsidRDefault="00B84A90" w:rsidP="0085092E">
      <w:pPr>
        <w:pStyle w:val="ListParagraph"/>
        <w:numPr>
          <w:ilvl w:val="0"/>
          <w:numId w:val="47"/>
        </w:numPr>
        <w:spacing w:before="0"/>
        <w:rPr>
          <w:rStyle w:val="Strong"/>
          <w:b w:val="0"/>
          <w:lang w:val="vi-VN"/>
        </w:rPr>
      </w:pPr>
      <w:r w:rsidRPr="00E33AFB">
        <w:rPr>
          <w:bCs/>
        </w:rPr>
        <w:t>Users must enter the following information</w:t>
      </w:r>
    </w:p>
    <w:p w:rsidR="00B84A90" w:rsidRPr="00630DE4" w:rsidRDefault="00B84A90" w:rsidP="0085092E">
      <w:pPr>
        <w:pStyle w:val="ListParagraph"/>
        <w:numPr>
          <w:ilvl w:val="1"/>
          <w:numId w:val="47"/>
        </w:numPr>
        <w:spacing w:before="0"/>
        <w:rPr>
          <w:rStyle w:val="Strong"/>
          <w:b w:val="0"/>
          <w:lang w:val="vi-VN"/>
        </w:rPr>
      </w:pPr>
      <w:r>
        <w:rPr>
          <w:bCs/>
        </w:rPr>
        <w:t>N</w:t>
      </w:r>
      <w:r w:rsidRPr="00E33AFB">
        <w:rPr>
          <w:bCs/>
        </w:rPr>
        <w:t xml:space="preserve">ew expiration date: The </w:t>
      </w:r>
      <w:r>
        <w:rPr>
          <w:bCs/>
        </w:rPr>
        <w:t xml:space="preserve">specific </w:t>
      </w:r>
      <w:r w:rsidRPr="00E33AFB">
        <w:rPr>
          <w:bCs/>
        </w:rPr>
        <w:t xml:space="preserve">date </w:t>
      </w:r>
      <w:r>
        <w:rPr>
          <w:bCs/>
        </w:rPr>
        <w:t>to</w:t>
      </w:r>
      <w:r w:rsidRPr="00E33AFB">
        <w:rPr>
          <w:bCs/>
        </w:rPr>
        <w:t xml:space="preserve"> </w:t>
      </w:r>
      <w:r>
        <w:rPr>
          <w:bCs/>
        </w:rPr>
        <w:t>be expanded to</w:t>
      </w:r>
      <w:r w:rsidRPr="00E33AFB">
        <w:rPr>
          <w:bCs/>
        </w:rPr>
        <w:t>. This date must be after the old expiration date</w:t>
      </w:r>
      <w:r w:rsidRPr="00630DE4">
        <w:rPr>
          <w:rStyle w:val="Strong"/>
          <w:b w:val="0"/>
          <w:lang w:val="vi-VN"/>
        </w:rPr>
        <w:t>.</w:t>
      </w:r>
    </w:p>
    <w:p w:rsidR="00B84A90" w:rsidRPr="00630DE4" w:rsidRDefault="00B84A90" w:rsidP="0085092E">
      <w:pPr>
        <w:pStyle w:val="ListParagraph"/>
        <w:numPr>
          <w:ilvl w:val="0"/>
          <w:numId w:val="47"/>
        </w:numPr>
        <w:spacing w:before="0"/>
        <w:rPr>
          <w:rStyle w:val="Strong"/>
          <w:b w:val="0"/>
          <w:lang w:val="vi-VN"/>
        </w:rPr>
      </w:pPr>
      <w:r w:rsidRPr="003C4BF9">
        <w:rPr>
          <w:bCs/>
        </w:rPr>
        <w:t>User click on the "</w:t>
      </w:r>
      <w:r>
        <w:rPr>
          <w:bCs/>
        </w:rPr>
        <w:t>Expand Rental</w:t>
      </w:r>
      <w:r w:rsidRPr="003C4BF9">
        <w:rPr>
          <w:bCs/>
        </w:rPr>
        <w:t>" to save the information, select "Cancel" to cancel the operation</w:t>
      </w:r>
      <w:r>
        <w:rPr>
          <w:bCs/>
        </w:rPr>
        <w:t>.</w:t>
      </w:r>
    </w:p>
    <w:p w:rsidR="00B84A90" w:rsidRPr="0042304E" w:rsidRDefault="00B84A90" w:rsidP="000A3D51">
      <w:pPr>
        <w:pStyle w:val="Heading5"/>
        <w:rPr>
          <w:rStyle w:val="Strong"/>
          <w:b w:val="0"/>
        </w:rPr>
      </w:pPr>
      <w:r>
        <w:rPr>
          <w:rStyle w:val="Strong"/>
          <w:b w:val="0"/>
        </w:rPr>
        <w:t>Effect</w:t>
      </w:r>
    </w:p>
    <w:p w:rsidR="00B84A90" w:rsidRDefault="00B84A90" w:rsidP="000A3D51">
      <w:pPr>
        <w:ind w:left="1800"/>
        <w:rPr>
          <w:bCs/>
        </w:rPr>
      </w:pPr>
      <w:r w:rsidRPr="00AD0DA3">
        <w:rPr>
          <w:bCs/>
        </w:rPr>
        <w:t>After users select "</w:t>
      </w:r>
      <w:r>
        <w:rPr>
          <w:bCs/>
        </w:rPr>
        <w:t>Expand Rental</w:t>
      </w:r>
      <w:r w:rsidRPr="00AD0DA3">
        <w:rPr>
          <w:bCs/>
        </w:rPr>
        <w:t>", the system will automatically perform the following actions:</w:t>
      </w:r>
    </w:p>
    <w:p w:rsidR="00B84A90" w:rsidRPr="00AD0DA3" w:rsidRDefault="00B84A90" w:rsidP="0085092E">
      <w:pPr>
        <w:pStyle w:val="ListParagraph"/>
        <w:numPr>
          <w:ilvl w:val="0"/>
          <w:numId w:val="55"/>
        </w:numPr>
        <w:spacing w:before="0"/>
        <w:ind w:left="2520"/>
        <w:rPr>
          <w:rStyle w:val="Strong"/>
          <w:lang w:val="vi-VN"/>
        </w:rPr>
      </w:pPr>
      <w:r w:rsidRPr="00AD0DA3">
        <w:rPr>
          <w:bCs/>
        </w:rPr>
        <w:t>On the extension of the repayment record revised expiration date</w:t>
      </w:r>
      <w:r w:rsidRPr="00AD0DA3">
        <w:rPr>
          <w:rStyle w:val="Strong"/>
          <w:b w:val="0"/>
          <w:lang w:val="vi-VN"/>
        </w:rPr>
        <w:t>.</w:t>
      </w:r>
    </w:p>
    <w:p w:rsidR="00B84A90" w:rsidRPr="00630DE4" w:rsidRDefault="00B84A90" w:rsidP="00E4262E">
      <w:pPr>
        <w:pStyle w:val="Heading4"/>
        <w:rPr>
          <w:rStyle w:val="Strong"/>
          <w:lang w:val="vi-VN"/>
        </w:rPr>
      </w:pPr>
      <w:r>
        <w:rPr>
          <w:rStyle w:val="Strong"/>
        </w:rPr>
        <w:t>Refresh</w:t>
      </w:r>
    </w:p>
    <w:p w:rsidR="00B84A90" w:rsidRPr="0042304E" w:rsidRDefault="00B84A90" w:rsidP="00E4262E">
      <w:pPr>
        <w:pStyle w:val="Heading5"/>
        <w:rPr>
          <w:rStyle w:val="Strong"/>
          <w:b w:val="0"/>
        </w:rPr>
      </w:pPr>
      <w:r>
        <w:rPr>
          <w:rStyle w:val="Strong"/>
          <w:b w:val="0"/>
        </w:rPr>
        <w:t>Purpose</w:t>
      </w:r>
    </w:p>
    <w:p w:rsidR="00B84A90" w:rsidRPr="00630DE4" w:rsidRDefault="00B84A90" w:rsidP="00E4262E">
      <w:pPr>
        <w:ind w:left="1080" w:firstLine="720"/>
        <w:rPr>
          <w:rStyle w:val="Strong"/>
          <w:b w:val="0"/>
          <w:lang w:val="vi-VN"/>
        </w:rPr>
      </w:pPr>
      <w:r w:rsidRPr="005F6B36">
        <w:rPr>
          <w:bCs/>
        </w:rPr>
        <w:t>This function is used to get the latest information from the database</w:t>
      </w:r>
      <w:r w:rsidRPr="00630DE4">
        <w:rPr>
          <w:rStyle w:val="Strong"/>
          <w:b w:val="0"/>
          <w:lang w:val="vi-VN"/>
        </w:rPr>
        <w:t>.</w:t>
      </w:r>
    </w:p>
    <w:p w:rsidR="00B84A90" w:rsidRPr="0042304E" w:rsidRDefault="00B84A90" w:rsidP="00E4262E">
      <w:pPr>
        <w:pStyle w:val="Heading5"/>
        <w:rPr>
          <w:rStyle w:val="Strong"/>
          <w:b w:val="0"/>
        </w:rPr>
      </w:pPr>
      <w:r>
        <w:rPr>
          <w:rStyle w:val="Strong"/>
          <w:b w:val="0"/>
        </w:rPr>
        <w:t>Usage</w:t>
      </w:r>
    </w:p>
    <w:p w:rsidR="00B84A90" w:rsidRPr="005F6B36" w:rsidRDefault="00B84A90" w:rsidP="00E4262E">
      <w:pPr>
        <w:ind w:left="1080" w:firstLine="720"/>
        <w:rPr>
          <w:rStyle w:val="Strong"/>
          <w:b w:val="0"/>
        </w:rPr>
      </w:pPr>
      <w:r>
        <w:rPr>
          <w:rStyle w:val="Strong"/>
          <w:b w:val="0"/>
        </w:rPr>
        <w:t>Click button “Refresh”.</w:t>
      </w:r>
    </w:p>
    <w:p w:rsidR="00B84A90" w:rsidRPr="0042304E" w:rsidRDefault="00B84A90" w:rsidP="00E4262E">
      <w:pPr>
        <w:pStyle w:val="Heading5"/>
        <w:rPr>
          <w:rStyle w:val="Strong"/>
          <w:b w:val="0"/>
        </w:rPr>
      </w:pPr>
      <w:r>
        <w:rPr>
          <w:rStyle w:val="Strong"/>
          <w:b w:val="0"/>
        </w:rPr>
        <w:t>Effect</w:t>
      </w:r>
    </w:p>
    <w:p w:rsidR="00B84A90" w:rsidRPr="005F6B36" w:rsidRDefault="00B84A90" w:rsidP="00E4262E">
      <w:pPr>
        <w:ind w:left="1800"/>
        <w:rPr>
          <w:b/>
          <w:bCs/>
        </w:rPr>
      </w:pPr>
      <w:r w:rsidRPr="005F6B36">
        <w:rPr>
          <w:bCs/>
        </w:rPr>
        <w:t>After users select "</w:t>
      </w:r>
      <w:r w:rsidR="00BD3DB1">
        <w:rPr>
          <w:bCs/>
        </w:rPr>
        <w:t>Refresh</w:t>
      </w:r>
      <w:r w:rsidRPr="005F6B36">
        <w:rPr>
          <w:bCs/>
        </w:rPr>
        <w:t>", the system will automatically perform the following actions:</w:t>
      </w:r>
    </w:p>
    <w:p w:rsidR="00B84A90" w:rsidRPr="005F6B36" w:rsidRDefault="00B84A90" w:rsidP="0085092E">
      <w:pPr>
        <w:pStyle w:val="ListParagraph"/>
        <w:numPr>
          <w:ilvl w:val="0"/>
          <w:numId w:val="55"/>
        </w:numPr>
        <w:spacing w:before="0"/>
        <w:ind w:left="2520"/>
        <w:rPr>
          <w:rStyle w:val="Strong"/>
          <w:lang w:val="vi-VN"/>
        </w:rPr>
      </w:pPr>
      <w:r w:rsidRPr="005F6B36">
        <w:rPr>
          <w:bCs/>
        </w:rPr>
        <w:t>Information on the screen is refreshed.</w:t>
      </w:r>
    </w:p>
    <w:p w:rsidR="00B84A90" w:rsidRPr="00630DE4" w:rsidRDefault="00B84A90" w:rsidP="00E42FEE">
      <w:pPr>
        <w:pStyle w:val="Heading4"/>
        <w:rPr>
          <w:rStyle w:val="Strong"/>
          <w:lang w:val="vi-VN"/>
        </w:rPr>
      </w:pPr>
      <w:r>
        <w:rPr>
          <w:rStyle w:val="Strong"/>
        </w:rPr>
        <w:lastRenderedPageBreak/>
        <w:t>Import data from file</w:t>
      </w:r>
    </w:p>
    <w:p w:rsidR="00B84A90" w:rsidRPr="0042304E" w:rsidRDefault="00B84A90" w:rsidP="00E42FEE">
      <w:pPr>
        <w:pStyle w:val="Heading5"/>
        <w:rPr>
          <w:rStyle w:val="Strong"/>
          <w:b w:val="0"/>
        </w:rPr>
      </w:pPr>
      <w:r>
        <w:rPr>
          <w:rStyle w:val="Strong"/>
          <w:b w:val="0"/>
        </w:rPr>
        <w:t>Purpose</w:t>
      </w:r>
    </w:p>
    <w:p w:rsidR="00B84A90" w:rsidRPr="00630DE4" w:rsidRDefault="00B84A90" w:rsidP="000F523F">
      <w:pPr>
        <w:ind w:left="1800"/>
        <w:rPr>
          <w:rStyle w:val="Strong"/>
          <w:b w:val="0"/>
          <w:lang w:val="vi-VN"/>
        </w:rPr>
      </w:pPr>
      <w:r w:rsidRPr="005F6B36">
        <w:rPr>
          <w:bCs/>
        </w:rPr>
        <w:t xml:space="preserve">This function is used to enter information on the registration from an excel file in the format provided. </w:t>
      </w:r>
      <w:proofErr w:type="gramStart"/>
      <w:r>
        <w:rPr>
          <w:bCs/>
        </w:rPr>
        <w:t>Intended for batch registering.</w:t>
      </w:r>
      <w:proofErr w:type="gramEnd"/>
    </w:p>
    <w:p w:rsidR="00B84A90" w:rsidRPr="0042304E" w:rsidRDefault="00B84A90" w:rsidP="00E42FEE">
      <w:pPr>
        <w:pStyle w:val="Heading5"/>
        <w:rPr>
          <w:rStyle w:val="Strong"/>
          <w:b w:val="0"/>
        </w:rPr>
      </w:pPr>
      <w:r>
        <w:rPr>
          <w:rStyle w:val="Strong"/>
          <w:b w:val="0"/>
        </w:rPr>
        <w:t>Usage</w:t>
      </w:r>
    </w:p>
    <w:p w:rsidR="00B84A90" w:rsidRPr="00630DE4" w:rsidRDefault="00B84A90" w:rsidP="0085092E">
      <w:pPr>
        <w:pStyle w:val="ListParagraph"/>
        <w:numPr>
          <w:ilvl w:val="0"/>
          <w:numId w:val="47"/>
        </w:numPr>
        <w:spacing w:before="0"/>
        <w:rPr>
          <w:rStyle w:val="Strong"/>
          <w:b w:val="0"/>
          <w:lang w:val="vi-VN"/>
        </w:rPr>
      </w:pPr>
      <w:r>
        <w:rPr>
          <w:rStyle w:val="Strong"/>
          <w:b w:val="0"/>
        </w:rPr>
        <w:t>Click button “Import data from file”.</w:t>
      </w:r>
    </w:p>
    <w:p w:rsidR="00E94DAE" w:rsidRPr="00E94DAE" w:rsidRDefault="00B84A90" w:rsidP="0085092E">
      <w:pPr>
        <w:pStyle w:val="ListParagraph"/>
        <w:numPr>
          <w:ilvl w:val="0"/>
          <w:numId w:val="47"/>
        </w:numPr>
        <w:spacing w:before="0"/>
        <w:rPr>
          <w:rStyle w:val="Strong"/>
          <w:b w:val="0"/>
          <w:lang w:val="vi-VN"/>
        </w:rPr>
      </w:pPr>
      <w:r>
        <w:rPr>
          <w:rStyle w:val="Strong"/>
          <w:b w:val="0"/>
        </w:rPr>
        <w:t>A dialog will appear</w:t>
      </w:r>
    </w:p>
    <w:p w:rsidR="00B84A90" w:rsidRPr="00E94DAE" w:rsidRDefault="00B84A90" w:rsidP="00E94DAE">
      <w:pPr>
        <w:jc w:val="center"/>
        <w:rPr>
          <w:rStyle w:val="Strong"/>
          <w:b w:val="0"/>
          <w:lang w:val="vi-VN"/>
        </w:rPr>
      </w:pPr>
      <w:r w:rsidRPr="00630DE4">
        <w:rPr>
          <w:noProof/>
        </w:rPr>
        <w:drawing>
          <wp:inline distT="0" distB="0" distL="0" distR="0" wp14:anchorId="60C6002F" wp14:editId="2701EC55">
            <wp:extent cx="3028950" cy="14573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a:srcRect/>
                    <a:stretch>
                      <a:fillRect/>
                    </a:stretch>
                  </pic:blipFill>
                  <pic:spPr bwMode="auto">
                    <a:xfrm>
                      <a:off x="0" y="0"/>
                      <a:ext cx="3028950" cy="1457325"/>
                    </a:xfrm>
                    <a:prstGeom prst="rect">
                      <a:avLst/>
                    </a:prstGeom>
                    <a:noFill/>
                    <a:ln w="9525">
                      <a:noFill/>
                      <a:miter lim="800000"/>
                      <a:headEnd/>
                      <a:tailEnd/>
                    </a:ln>
                  </pic:spPr>
                </pic:pic>
              </a:graphicData>
            </a:graphic>
          </wp:inline>
        </w:drawing>
      </w:r>
    </w:p>
    <w:p w:rsidR="0089651B" w:rsidRPr="0089651B" w:rsidRDefault="00B84A90" w:rsidP="0085092E">
      <w:pPr>
        <w:pStyle w:val="ListParagraph"/>
        <w:numPr>
          <w:ilvl w:val="0"/>
          <w:numId w:val="47"/>
        </w:numPr>
        <w:spacing w:before="0"/>
        <w:rPr>
          <w:rStyle w:val="Strong"/>
          <w:b w:val="0"/>
          <w:lang w:val="vi-VN"/>
        </w:rPr>
      </w:pPr>
      <w:r>
        <w:rPr>
          <w:rStyle w:val="Strong"/>
          <w:b w:val="0"/>
        </w:rPr>
        <w:t>User click button “Browse” to choose the excel file containing data.</w:t>
      </w:r>
    </w:p>
    <w:p w:rsidR="00B84A90" w:rsidRPr="0089651B" w:rsidRDefault="00B84A90" w:rsidP="0089651B">
      <w:pPr>
        <w:jc w:val="center"/>
        <w:rPr>
          <w:rStyle w:val="Strong"/>
          <w:b w:val="0"/>
          <w:lang w:val="vi-VN"/>
        </w:rPr>
      </w:pPr>
      <w:r w:rsidRPr="00630DE4">
        <w:rPr>
          <w:noProof/>
        </w:rPr>
        <w:drawing>
          <wp:inline distT="0" distB="0" distL="0" distR="0" wp14:anchorId="0FD449E1" wp14:editId="5E22FDC6">
            <wp:extent cx="3821372" cy="257942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7"/>
                    <a:srcRect/>
                    <a:stretch>
                      <a:fillRect/>
                    </a:stretch>
                  </pic:blipFill>
                  <pic:spPr bwMode="auto">
                    <a:xfrm>
                      <a:off x="0" y="0"/>
                      <a:ext cx="3828772" cy="2584421"/>
                    </a:xfrm>
                    <a:prstGeom prst="rect">
                      <a:avLst/>
                    </a:prstGeom>
                    <a:noFill/>
                    <a:ln w="9525">
                      <a:noFill/>
                      <a:miter lim="800000"/>
                      <a:headEnd/>
                      <a:tailEnd/>
                    </a:ln>
                  </pic:spPr>
                </pic:pic>
              </a:graphicData>
            </a:graphic>
          </wp:inline>
        </w:drawing>
      </w:r>
    </w:p>
    <w:p w:rsidR="00B84A90" w:rsidRPr="00630DE4" w:rsidRDefault="00B84A90" w:rsidP="0085092E">
      <w:pPr>
        <w:pStyle w:val="ListParagraph"/>
        <w:numPr>
          <w:ilvl w:val="0"/>
          <w:numId w:val="47"/>
        </w:numPr>
        <w:spacing w:before="0"/>
        <w:rPr>
          <w:rStyle w:val="Strong"/>
          <w:b w:val="0"/>
          <w:lang w:val="vi-VN"/>
        </w:rPr>
      </w:pPr>
      <w:r>
        <w:rPr>
          <w:rStyle w:val="Strong"/>
          <w:b w:val="0"/>
        </w:rPr>
        <w:t>Choose “OK” to perform or “Cancel” to cancel.</w:t>
      </w:r>
    </w:p>
    <w:p w:rsidR="00B84A90" w:rsidRDefault="00B84A90" w:rsidP="00E42FEE">
      <w:pPr>
        <w:pStyle w:val="Heading5"/>
        <w:rPr>
          <w:rStyle w:val="Strong"/>
          <w:b w:val="0"/>
        </w:rPr>
      </w:pPr>
      <w:r>
        <w:rPr>
          <w:rStyle w:val="Strong"/>
          <w:b w:val="0"/>
        </w:rPr>
        <w:t>Effect</w:t>
      </w:r>
    </w:p>
    <w:p w:rsidR="00B84A90" w:rsidRDefault="00B84A90" w:rsidP="0089651B">
      <w:pPr>
        <w:ind w:left="1800"/>
      </w:pPr>
      <w:r w:rsidRPr="005F6B36">
        <w:t>After the user selects "Yes", the system will automatically perform the following actions:</w:t>
      </w:r>
    </w:p>
    <w:p w:rsidR="00B84A90" w:rsidRPr="005F6B36" w:rsidRDefault="00B84A90" w:rsidP="0085092E">
      <w:pPr>
        <w:pStyle w:val="ListParagraph"/>
        <w:numPr>
          <w:ilvl w:val="0"/>
          <w:numId w:val="56"/>
        </w:numPr>
        <w:spacing w:before="0"/>
        <w:ind w:left="2520"/>
      </w:pPr>
      <w:r w:rsidRPr="005F6B36">
        <w:t>Data from the selected file is read out, check, and then written to the database.</w:t>
      </w:r>
    </w:p>
    <w:p w:rsidR="00B84A90" w:rsidRPr="005F6B36" w:rsidRDefault="00B84A90" w:rsidP="0085092E">
      <w:pPr>
        <w:pStyle w:val="ListParagraph"/>
        <w:numPr>
          <w:ilvl w:val="0"/>
          <w:numId w:val="56"/>
        </w:numPr>
        <w:spacing w:before="0"/>
        <w:ind w:left="2520"/>
      </w:pPr>
      <w:r w:rsidRPr="005F6B36">
        <w:t>The tab "</w:t>
      </w:r>
      <w:r>
        <w:t>Request</w:t>
      </w:r>
      <w:r w:rsidRPr="005F6B36">
        <w:t>" refreshed with the newly input record.</w:t>
      </w:r>
    </w:p>
    <w:p w:rsidR="00B84A90" w:rsidRDefault="00B84A90" w:rsidP="000F523F">
      <w:pPr>
        <w:pStyle w:val="Heading2"/>
      </w:pPr>
      <w:bookmarkStart w:id="696" w:name="_Toc322381885"/>
      <w:bookmarkStart w:id="697" w:name="_Toc322382070"/>
      <w:bookmarkStart w:id="698" w:name="_Toc322382224"/>
      <w:bookmarkStart w:id="699" w:name="_Toc322382367"/>
      <w:bookmarkStart w:id="700" w:name="_Toc322382749"/>
      <w:bookmarkStart w:id="701" w:name="_Toc322579369"/>
      <w:r>
        <w:lastRenderedPageBreak/>
        <w:t>USER MANAGEMENT</w:t>
      </w:r>
      <w:bookmarkEnd w:id="696"/>
      <w:bookmarkEnd w:id="697"/>
      <w:bookmarkEnd w:id="698"/>
      <w:bookmarkEnd w:id="699"/>
      <w:bookmarkEnd w:id="700"/>
      <w:bookmarkEnd w:id="701"/>
    </w:p>
    <w:p w:rsidR="00B84A90" w:rsidRDefault="00B84A90" w:rsidP="000F523F">
      <w:pPr>
        <w:pStyle w:val="Heading3"/>
      </w:pPr>
      <w:bookmarkStart w:id="702" w:name="_Toc322381886"/>
      <w:bookmarkStart w:id="703" w:name="_Toc322382071"/>
      <w:bookmarkStart w:id="704" w:name="_Toc322382750"/>
      <w:bookmarkStart w:id="705" w:name="_Toc322579370"/>
      <w:r>
        <w:t>Purpose</w:t>
      </w:r>
      <w:bookmarkEnd w:id="702"/>
      <w:bookmarkEnd w:id="703"/>
      <w:bookmarkEnd w:id="704"/>
      <w:bookmarkEnd w:id="705"/>
    </w:p>
    <w:p w:rsidR="00B84A90" w:rsidRDefault="00B84A90" w:rsidP="00134A75">
      <w:pPr>
        <w:ind w:left="1080"/>
      </w:pPr>
      <w:r>
        <w:t>The User Management module functions to manage the information of readers and users of LIB system.</w:t>
      </w:r>
    </w:p>
    <w:p w:rsidR="00B84A90" w:rsidRDefault="00B84A90" w:rsidP="000F523F">
      <w:pPr>
        <w:pStyle w:val="Heading3"/>
      </w:pPr>
      <w:bookmarkStart w:id="706" w:name="_Toc322381887"/>
      <w:bookmarkStart w:id="707" w:name="_Toc322382072"/>
      <w:bookmarkStart w:id="708" w:name="_Toc322382751"/>
      <w:bookmarkStart w:id="709" w:name="_Toc322579371"/>
      <w:r>
        <w:t>Usage</w:t>
      </w:r>
      <w:bookmarkEnd w:id="706"/>
      <w:bookmarkEnd w:id="707"/>
      <w:bookmarkEnd w:id="708"/>
      <w:bookmarkEnd w:id="709"/>
    </w:p>
    <w:p w:rsidR="00B84A90" w:rsidRPr="004F1C7F" w:rsidRDefault="00B84A90" w:rsidP="00CB1590">
      <w:pPr>
        <w:ind w:left="1080"/>
      </w:pPr>
      <w:r>
        <w:t>To open “User Management” module, user must select button “User Management” in the tab “Main Page”.</w:t>
      </w:r>
    </w:p>
    <w:p w:rsidR="00B84A90" w:rsidRPr="00077AA3" w:rsidRDefault="00B84A90" w:rsidP="00F47862">
      <w:pPr>
        <w:jc w:val="center"/>
        <w:rPr>
          <w:lang w:val="vi-VN"/>
        </w:rPr>
      </w:pPr>
      <w:r>
        <w:rPr>
          <w:noProof/>
        </w:rPr>
        <w:drawing>
          <wp:inline distT="0" distB="0" distL="0" distR="0" wp14:anchorId="7F6E883E" wp14:editId="4E6DA144">
            <wp:extent cx="5938718" cy="750627"/>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a:srcRect t="3192" b="77305"/>
                    <a:stretch/>
                  </pic:blipFill>
                  <pic:spPr bwMode="auto">
                    <a:xfrm>
                      <a:off x="0" y="0"/>
                      <a:ext cx="5943600" cy="751244"/>
                    </a:xfrm>
                    <a:prstGeom prst="rect">
                      <a:avLst/>
                    </a:prstGeom>
                    <a:noFill/>
                    <a:ln>
                      <a:noFill/>
                    </a:ln>
                    <a:extLst>
                      <a:ext uri="{53640926-AAD7-44D8-BBD7-CCE9431645EC}">
                        <a14:shadowObscured xmlns:a14="http://schemas.microsoft.com/office/drawing/2010/main"/>
                      </a:ext>
                    </a:extLst>
                  </pic:spPr>
                </pic:pic>
              </a:graphicData>
            </a:graphic>
          </wp:inline>
        </w:drawing>
      </w:r>
    </w:p>
    <w:p w:rsidR="00B84A90" w:rsidRDefault="00B84A90" w:rsidP="000F523F">
      <w:pPr>
        <w:pStyle w:val="Heading3"/>
      </w:pPr>
      <w:bookmarkStart w:id="710" w:name="_Toc322381888"/>
      <w:bookmarkStart w:id="711" w:name="_Toc322382073"/>
      <w:bookmarkStart w:id="712" w:name="_Toc322382752"/>
      <w:bookmarkStart w:id="713" w:name="_Toc322579372"/>
      <w:r>
        <w:t>Main Interface</w:t>
      </w:r>
      <w:bookmarkEnd w:id="710"/>
      <w:bookmarkEnd w:id="711"/>
      <w:bookmarkEnd w:id="712"/>
      <w:bookmarkEnd w:id="713"/>
    </w:p>
    <w:p w:rsidR="00B84A90" w:rsidRDefault="00B84A90" w:rsidP="0008360F">
      <w:r>
        <w:rPr>
          <w:noProof/>
        </w:rPr>
        <w:drawing>
          <wp:inline distT="0" distB="0" distL="0" distR="0" wp14:anchorId="5ED09960" wp14:editId="0398D264">
            <wp:extent cx="5938719" cy="2292824"/>
            <wp:effectExtent l="0" t="0" r="508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a:srcRect b="40426"/>
                    <a:stretch/>
                  </pic:blipFill>
                  <pic:spPr bwMode="auto">
                    <a:xfrm>
                      <a:off x="0" y="0"/>
                      <a:ext cx="5943600" cy="2294708"/>
                    </a:xfrm>
                    <a:prstGeom prst="rect">
                      <a:avLst/>
                    </a:prstGeom>
                    <a:noFill/>
                    <a:ln>
                      <a:noFill/>
                    </a:ln>
                    <a:extLst>
                      <a:ext uri="{53640926-AAD7-44D8-BBD7-CCE9431645EC}">
                        <a14:shadowObscured xmlns:a14="http://schemas.microsoft.com/office/drawing/2010/main"/>
                      </a:ext>
                    </a:extLst>
                  </pic:spPr>
                </pic:pic>
              </a:graphicData>
            </a:graphic>
          </wp:inline>
        </w:drawing>
      </w:r>
    </w:p>
    <w:p w:rsidR="00B84A90" w:rsidRDefault="00B84A90" w:rsidP="000F523F">
      <w:pPr>
        <w:pStyle w:val="Heading3"/>
      </w:pPr>
      <w:bookmarkStart w:id="714" w:name="_Toc322381889"/>
      <w:bookmarkStart w:id="715" w:name="_Toc322382074"/>
      <w:bookmarkStart w:id="716" w:name="_Toc322382753"/>
      <w:bookmarkStart w:id="717" w:name="_Toc322579373"/>
      <w:r>
        <w:t>Main Functions</w:t>
      </w:r>
      <w:bookmarkEnd w:id="714"/>
      <w:bookmarkEnd w:id="715"/>
      <w:bookmarkEnd w:id="716"/>
      <w:bookmarkEnd w:id="717"/>
    </w:p>
    <w:p w:rsidR="00B84A90" w:rsidRDefault="00B84A90" w:rsidP="00F47862">
      <w:pPr>
        <w:pStyle w:val="Heading4"/>
      </w:pPr>
      <w:r>
        <w:t>Add User</w:t>
      </w:r>
    </w:p>
    <w:p w:rsidR="00B84A90" w:rsidRDefault="00B84A90" w:rsidP="00F47862">
      <w:pPr>
        <w:pStyle w:val="Heading5"/>
      </w:pPr>
      <w:r>
        <w:t>Purpose</w:t>
      </w:r>
    </w:p>
    <w:p w:rsidR="00B84A90" w:rsidRDefault="00B84A90" w:rsidP="00F47862">
      <w:pPr>
        <w:ind w:left="1800"/>
      </w:pPr>
      <w:r w:rsidRPr="004F1C7F">
        <w:t xml:space="preserve">This function is used to add a new user into the system. </w:t>
      </w:r>
      <w:r>
        <w:t>The added u</w:t>
      </w:r>
      <w:r w:rsidRPr="004F1C7F">
        <w:t>sers may be librarians or readers</w:t>
      </w:r>
      <w:r>
        <w:t xml:space="preserve"> but not Administrator</w:t>
      </w:r>
      <w:r w:rsidRPr="004F1C7F">
        <w:t>.</w:t>
      </w:r>
    </w:p>
    <w:p w:rsidR="00B84A90" w:rsidRDefault="00B84A90" w:rsidP="00F47862">
      <w:pPr>
        <w:pStyle w:val="Heading5"/>
      </w:pPr>
      <w:r>
        <w:t>Usage</w:t>
      </w:r>
    </w:p>
    <w:p w:rsidR="00B84A90" w:rsidRDefault="00B84A90" w:rsidP="0085092E">
      <w:pPr>
        <w:pStyle w:val="ListParagraph"/>
        <w:numPr>
          <w:ilvl w:val="0"/>
          <w:numId w:val="57"/>
        </w:numPr>
        <w:spacing w:before="0"/>
      </w:pPr>
      <w:r>
        <w:t>Click button “Add User”.</w:t>
      </w:r>
    </w:p>
    <w:p w:rsidR="00255A51" w:rsidRDefault="00B84A90" w:rsidP="0085092E">
      <w:pPr>
        <w:pStyle w:val="ListParagraph"/>
        <w:numPr>
          <w:ilvl w:val="0"/>
          <w:numId w:val="57"/>
        </w:numPr>
        <w:spacing w:before="0"/>
      </w:pPr>
      <w:r>
        <w:t>A dialog will appear with the following information</w:t>
      </w:r>
    </w:p>
    <w:p w:rsidR="00B84A90" w:rsidRDefault="00B84A90" w:rsidP="00255A51">
      <w:pPr>
        <w:ind w:left="360"/>
        <w:jc w:val="center"/>
      </w:pPr>
      <w:r>
        <w:rPr>
          <w:noProof/>
        </w:rPr>
        <w:lastRenderedPageBreak/>
        <w:drawing>
          <wp:inline distT="0" distB="0" distL="0" distR="0" wp14:anchorId="18CC09FE" wp14:editId="66A80992">
            <wp:extent cx="3079630" cy="2846656"/>
            <wp:effectExtent l="0" t="0" r="698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srcRect/>
                    <a:stretch>
                      <a:fillRect/>
                    </a:stretch>
                  </pic:blipFill>
                  <pic:spPr bwMode="auto">
                    <a:xfrm>
                      <a:off x="0" y="0"/>
                      <a:ext cx="3080042" cy="2847037"/>
                    </a:xfrm>
                    <a:prstGeom prst="rect">
                      <a:avLst/>
                    </a:prstGeom>
                    <a:noFill/>
                    <a:ln w="9525">
                      <a:noFill/>
                      <a:miter lim="800000"/>
                      <a:headEnd/>
                      <a:tailEnd/>
                    </a:ln>
                  </pic:spPr>
                </pic:pic>
              </a:graphicData>
            </a:graphic>
          </wp:inline>
        </w:drawing>
      </w:r>
    </w:p>
    <w:p w:rsidR="00B84A90" w:rsidRPr="004F1C7F" w:rsidRDefault="00B84A90" w:rsidP="0085092E">
      <w:pPr>
        <w:pStyle w:val="ListParagraph"/>
        <w:numPr>
          <w:ilvl w:val="0"/>
          <w:numId w:val="57"/>
        </w:numPr>
        <w:spacing w:before="0"/>
      </w:pPr>
      <w:r w:rsidRPr="004F1C7F">
        <w:t>Users must enter complete information in the dialog box. If any information is invalid, the system will display the message specific.</w:t>
      </w:r>
    </w:p>
    <w:p w:rsidR="00B84A90" w:rsidRDefault="00B84A90" w:rsidP="0085092E">
      <w:pPr>
        <w:pStyle w:val="ListParagraph"/>
        <w:numPr>
          <w:ilvl w:val="0"/>
          <w:numId w:val="57"/>
        </w:numPr>
        <w:spacing w:before="0"/>
      </w:pPr>
      <w:r w:rsidRPr="004F1C7F">
        <w:t>Click "Save" to save the reader information, "Cancel" to cancel operation</w:t>
      </w:r>
      <w:r>
        <w:t>.</w:t>
      </w:r>
    </w:p>
    <w:p w:rsidR="00B84A90" w:rsidRDefault="00B84A90" w:rsidP="00F47862">
      <w:pPr>
        <w:pStyle w:val="Heading5"/>
      </w:pPr>
      <w:r>
        <w:t>Effect</w:t>
      </w:r>
    </w:p>
    <w:p w:rsidR="00B84A90" w:rsidRDefault="00B84A90" w:rsidP="00255A51">
      <w:pPr>
        <w:ind w:left="1800"/>
      </w:pPr>
      <w:r w:rsidRPr="004F1C7F">
        <w:t>After the user selects "Save" button, the system will perform the following operations</w:t>
      </w:r>
    </w:p>
    <w:p w:rsidR="00B84A90" w:rsidRPr="004F1C7F" w:rsidRDefault="00B84A90" w:rsidP="0085092E">
      <w:pPr>
        <w:pStyle w:val="ListParagraph"/>
        <w:numPr>
          <w:ilvl w:val="0"/>
          <w:numId w:val="58"/>
        </w:numPr>
        <w:spacing w:before="0"/>
        <w:ind w:left="2520"/>
      </w:pPr>
      <w:r w:rsidRPr="004F1C7F">
        <w:t xml:space="preserve">A </w:t>
      </w:r>
      <w:r>
        <w:t xml:space="preserve">new </w:t>
      </w:r>
      <w:r w:rsidRPr="004F1C7F">
        <w:t xml:space="preserve">reader </w:t>
      </w:r>
      <w:r>
        <w:t>is inserted into database.</w:t>
      </w:r>
    </w:p>
    <w:p w:rsidR="00B84A90" w:rsidRPr="00622ACF" w:rsidRDefault="00B84A90" w:rsidP="0085092E">
      <w:pPr>
        <w:pStyle w:val="ListParagraph"/>
        <w:numPr>
          <w:ilvl w:val="0"/>
          <w:numId w:val="58"/>
        </w:numPr>
        <w:spacing w:before="0"/>
        <w:ind w:left="2520"/>
      </w:pPr>
      <w:r w:rsidRPr="004F1C7F">
        <w:t>A new record is added to the current list</w:t>
      </w:r>
      <w:r>
        <w:t>.</w:t>
      </w:r>
    </w:p>
    <w:p w:rsidR="00B84A90" w:rsidRDefault="00B84A90" w:rsidP="00255A51">
      <w:pPr>
        <w:pStyle w:val="Heading4"/>
      </w:pPr>
      <w:r>
        <w:t>Edit User</w:t>
      </w:r>
    </w:p>
    <w:p w:rsidR="00B84A90" w:rsidRDefault="00B84A90" w:rsidP="00255A51">
      <w:pPr>
        <w:pStyle w:val="Heading5"/>
      </w:pPr>
      <w:r>
        <w:t>Purpose</w:t>
      </w:r>
    </w:p>
    <w:p w:rsidR="00B84A90" w:rsidRDefault="00B84A90" w:rsidP="00255A51">
      <w:pPr>
        <w:ind w:left="1800"/>
      </w:pPr>
      <w:r w:rsidRPr="004F1C7F">
        <w:t xml:space="preserve">This function allows </w:t>
      </w:r>
      <w:proofErr w:type="gramStart"/>
      <w:r w:rsidRPr="004F1C7F">
        <w:t>to edit</w:t>
      </w:r>
      <w:proofErr w:type="gramEnd"/>
      <w:r w:rsidRPr="004F1C7F">
        <w:t xml:space="preserve"> information </w:t>
      </w:r>
      <w:r w:rsidR="00F110EC">
        <w:t>of users</w:t>
      </w:r>
      <w:r w:rsidRPr="004F1C7F">
        <w:t xml:space="preserve"> in the system. </w:t>
      </w:r>
      <w:r>
        <w:t>The edited u</w:t>
      </w:r>
      <w:r w:rsidRPr="004F1C7F">
        <w:t>sers can be librarians or readers</w:t>
      </w:r>
      <w:r>
        <w:t xml:space="preserve"> but not administrator.</w:t>
      </w:r>
    </w:p>
    <w:p w:rsidR="00B84A90" w:rsidRDefault="00B84A90" w:rsidP="00255A51">
      <w:pPr>
        <w:pStyle w:val="Heading5"/>
      </w:pPr>
      <w:r>
        <w:t>Usage</w:t>
      </w:r>
    </w:p>
    <w:p w:rsidR="00B84A90" w:rsidRPr="004F1C7F" w:rsidRDefault="00B84A90" w:rsidP="0085092E">
      <w:pPr>
        <w:pStyle w:val="ListParagraph"/>
        <w:numPr>
          <w:ilvl w:val="0"/>
          <w:numId w:val="59"/>
        </w:numPr>
        <w:spacing w:before="0"/>
      </w:pPr>
      <w:r w:rsidRPr="004F1C7F">
        <w:t>Double-click a user in the list below or select a user in the list below, then click "Edit User".</w:t>
      </w:r>
    </w:p>
    <w:p w:rsidR="00F110EC" w:rsidRDefault="00B84A90" w:rsidP="0085092E">
      <w:pPr>
        <w:pStyle w:val="ListParagraph"/>
        <w:numPr>
          <w:ilvl w:val="0"/>
          <w:numId w:val="59"/>
        </w:numPr>
        <w:spacing w:before="0"/>
      </w:pPr>
      <w:r w:rsidRPr="004F1C7F">
        <w:t>A dialog box will appear.</w:t>
      </w:r>
    </w:p>
    <w:p w:rsidR="00B84A90" w:rsidRDefault="00B84A90" w:rsidP="00F110EC">
      <w:pPr>
        <w:jc w:val="center"/>
      </w:pPr>
      <w:r>
        <w:rPr>
          <w:noProof/>
        </w:rPr>
        <w:lastRenderedPageBreak/>
        <w:drawing>
          <wp:inline distT="0" distB="0" distL="0" distR="0" wp14:anchorId="57841E00" wp14:editId="027FB86D">
            <wp:extent cx="3098042" cy="2863675"/>
            <wp:effectExtent l="0" t="0" r="762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srcRect/>
                    <a:stretch>
                      <a:fillRect/>
                    </a:stretch>
                  </pic:blipFill>
                  <pic:spPr bwMode="auto">
                    <a:xfrm>
                      <a:off x="0" y="0"/>
                      <a:ext cx="3100340" cy="2865799"/>
                    </a:xfrm>
                    <a:prstGeom prst="rect">
                      <a:avLst/>
                    </a:prstGeom>
                    <a:noFill/>
                    <a:ln w="9525">
                      <a:noFill/>
                      <a:miter lim="800000"/>
                      <a:headEnd/>
                      <a:tailEnd/>
                    </a:ln>
                  </pic:spPr>
                </pic:pic>
              </a:graphicData>
            </a:graphic>
          </wp:inline>
        </w:drawing>
      </w:r>
    </w:p>
    <w:p w:rsidR="00B84A90" w:rsidRPr="004F1C7F" w:rsidRDefault="00B84A90" w:rsidP="0085092E">
      <w:pPr>
        <w:pStyle w:val="ListParagraph"/>
        <w:numPr>
          <w:ilvl w:val="0"/>
          <w:numId w:val="57"/>
        </w:numPr>
        <w:spacing w:before="0"/>
      </w:pPr>
      <w:r w:rsidRPr="004F1C7F">
        <w:t>Users must enter complete information in the dialog box. If any information is invalid, the system will display the message specific.</w:t>
      </w:r>
    </w:p>
    <w:p w:rsidR="00B84A90" w:rsidRDefault="00B84A90" w:rsidP="0085092E">
      <w:pPr>
        <w:pStyle w:val="ListParagraph"/>
        <w:numPr>
          <w:ilvl w:val="0"/>
          <w:numId w:val="57"/>
        </w:numPr>
        <w:spacing w:before="0"/>
      </w:pPr>
      <w:r w:rsidRPr="004F1C7F">
        <w:t>Click "Save" to save the reader information, "Cancel" to cancel operation</w:t>
      </w:r>
      <w:r>
        <w:t>.</w:t>
      </w:r>
    </w:p>
    <w:p w:rsidR="00B84A90" w:rsidRDefault="00B84A90" w:rsidP="00255A51">
      <w:pPr>
        <w:pStyle w:val="Heading5"/>
      </w:pPr>
      <w:r>
        <w:t>Effect</w:t>
      </w:r>
    </w:p>
    <w:p w:rsidR="00B84A90" w:rsidRPr="00FB08D6" w:rsidRDefault="00B84A90" w:rsidP="00F110EC">
      <w:pPr>
        <w:ind w:left="1800"/>
      </w:pPr>
      <w:r w:rsidRPr="00557CC3">
        <w:t>After the user selects "Save" button, the system will perform the following operations</w:t>
      </w:r>
      <w:r>
        <w:t>:</w:t>
      </w:r>
    </w:p>
    <w:p w:rsidR="00B84A90" w:rsidRDefault="00B84A90" w:rsidP="0085092E">
      <w:pPr>
        <w:pStyle w:val="ListParagraph"/>
        <w:numPr>
          <w:ilvl w:val="0"/>
          <w:numId w:val="57"/>
        </w:numPr>
        <w:spacing w:before="0"/>
        <w:ind w:left="2410"/>
      </w:pPr>
      <w:r w:rsidRPr="00FB08D6">
        <w:t>The new user information is saved to the database and be displayed on the current user list.</w:t>
      </w:r>
    </w:p>
    <w:p w:rsidR="000F2912" w:rsidRPr="004B3579" w:rsidRDefault="000F2912" w:rsidP="000F2912">
      <w:pPr>
        <w:pStyle w:val="Heading2"/>
      </w:pPr>
      <w:bookmarkStart w:id="718" w:name="_Toc322381890"/>
      <w:bookmarkStart w:id="719" w:name="_Toc322382075"/>
      <w:bookmarkStart w:id="720" w:name="_Toc322382225"/>
      <w:bookmarkStart w:id="721" w:name="_Toc322382368"/>
      <w:bookmarkStart w:id="722" w:name="_Toc322382754"/>
      <w:bookmarkStart w:id="723" w:name="_Toc322579374"/>
      <w:r>
        <w:t>SEARCH FUNCTIONS</w:t>
      </w:r>
      <w:bookmarkEnd w:id="718"/>
      <w:bookmarkEnd w:id="719"/>
      <w:bookmarkEnd w:id="720"/>
      <w:bookmarkEnd w:id="721"/>
      <w:bookmarkEnd w:id="722"/>
      <w:bookmarkEnd w:id="723"/>
    </w:p>
    <w:p w:rsidR="000F2912" w:rsidRPr="00C015D5" w:rsidRDefault="000F2912" w:rsidP="00EF774C">
      <w:pPr>
        <w:pStyle w:val="Heading3"/>
      </w:pPr>
      <w:bookmarkStart w:id="724" w:name="_Toc322382226"/>
      <w:bookmarkStart w:id="725" w:name="_Toc322382369"/>
      <w:bookmarkStart w:id="726" w:name="_Toc322382755"/>
      <w:bookmarkStart w:id="727" w:name="_Toc322579375"/>
      <w:r>
        <w:t>Search of Catalogue</w:t>
      </w:r>
      <w:r w:rsidRPr="00C015D5">
        <w:t>:</w:t>
      </w:r>
      <w:bookmarkEnd w:id="724"/>
      <w:bookmarkEnd w:id="725"/>
      <w:bookmarkEnd w:id="726"/>
      <w:bookmarkEnd w:id="727"/>
    </w:p>
    <w:p w:rsidR="000F2912" w:rsidRDefault="000F2912" w:rsidP="00EF774C">
      <w:pPr>
        <w:pStyle w:val="Heading4"/>
      </w:pPr>
      <w:bookmarkStart w:id="728" w:name="_Toc322381891"/>
      <w:bookmarkStart w:id="729" w:name="_Toc322382076"/>
      <w:bookmarkStart w:id="730" w:name="_Toc322382756"/>
      <w:r>
        <w:t>Basic Search Function:</w:t>
      </w:r>
      <w:bookmarkEnd w:id="728"/>
      <w:bookmarkEnd w:id="729"/>
      <w:bookmarkEnd w:id="730"/>
    </w:p>
    <w:p w:rsidR="000F2912" w:rsidRDefault="000F2912" w:rsidP="00EF774C">
      <w:pPr>
        <w:pStyle w:val="Heading5"/>
      </w:pPr>
      <w:bookmarkStart w:id="731" w:name="OLE_LINK14"/>
      <w:bookmarkStart w:id="732" w:name="OLE_LINK15"/>
      <w:r>
        <w:t>Capture</w:t>
      </w:r>
      <w:bookmarkEnd w:id="731"/>
      <w:bookmarkEnd w:id="732"/>
      <w:r>
        <w:t>:</w:t>
      </w:r>
    </w:p>
    <w:p w:rsidR="000F2912" w:rsidRPr="00A2125C" w:rsidRDefault="00E432E6" w:rsidP="0008360F">
      <w:r>
        <w:rPr>
          <w:noProof/>
        </w:rPr>
        <w:pict>
          <v:shape id="_x0000_i1192" type="#_x0000_t75" style="width:450.6pt;height:101.8pt;visibility:visible">
            <v:imagedata r:id="rId202" o:title=""/>
          </v:shape>
        </w:pict>
      </w:r>
    </w:p>
    <w:p w:rsidR="000F2912" w:rsidRDefault="000F2912" w:rsidP="00EF774C">
      <w:pPr>
        <w:pStyle w:val="Heading5"/>
      </w:pPr>
      <w:bookmarkStart w:id="733" w:name="OLE_LINK11"/>
      <w:r>
        <w:lastRenderedPageBreak/>
        <w:t>Purpose:</w:t>
      </w:r>
    </w:p>
    <w:bookmarkEnd w:id="733"/>
    <w:p w:rsidR="000F2912" w:rsidRPr="00C015D5" w:rsidRDefault="000F2912" w:rsidP="0085092E">
      <w:pPr>
        <w:numPr>
          <w:ilvl w:val="0"/>
          <w:numId w:val="61"/>
        </w:numPr>
        <w:rPr>
          <w:rFonts w:ascii="Times New Roman" w:hAnsi="Times New Roman"/>
          <w:szCs w:val="24"/>
        </w:rPr>
      </w:pPr>
      <w:r>
        <w:rPr>
          <w:rFonts w:ascii="Times New Roman" w:hAnsi="Times New Roman"/>
          <w:szCs w:val="24"/>
        </w:rPr>
        <w:t>This kind of function helps librarian search books quickly by using their titles.</w:t>
      </w:r>
    </w:p>
    <w:p w:rsidR="000F2912" w:rsidRDefault="000F2912" w:rsidP="00EF774C">
      <w:pPr>
        <w:pStyle w:val="Heading5"/>
      </w:pPr>
      <w:bookmarkStart w:id="734" w:name="OLE_LINK12"/>
      <w:bookmarkStart w:id="735" w:name="OLE_LINK13"/>
      <w:r>
        <w:t>Step by step</w:t>
      </w:r>
      <w:bookmarkEnd w:id="734"/>
      <w:bookmarkEnd w:id="735"/>
      <w:r>
        <w:t>:</w:t>
      </w:r>
    </w:p>
    <w:p w:rsidR="000F2912" w:rsidRPr="00C015D5" w:rsidRDefault="000F2912" w:rsidP="0085092E">
      <w:pPr>
        <w:numPr>
          <w:ilvl w:val="0"/>
          <w:numId w:val="61"/>
        </w:numPr>
        <w:rPr>
          <w:rFonts w:ascii="Times New Roman" w:hAnsi="Times New Roman"/>
          <w:szCs w:val="24"/>
        </w:rPr>
      </w:pPr>
      <w:r>
        <w:rPr>
          <w:rFonts w:ascii="Times New Roman" w:hAnsi="Times New Roman"/>
          <w:szCs w:val="24"/>
        </w:rPr>
        <w:t>Typing the whole or one part of the title into textbox will be the first step.</w:t>
      </w:r>
    </w:p>
    <w:p w:rsidR="000F2912" w:rsidRPr="00C015D5" w:rsidRDefault="000F2912" w:rsidP="0085092E">
      <w:pPr>
        <w:numPr>
          <w:ilvl w:val="0"/>
          <w:numId w:val="61"/>
        </w:numPr>
        <w:rPr>
          <w:rFonts w:ascii="Times New Roman" w:hAnsi="Times New Roman"/>
          <w:szCs w:val="24"/>
        </w:rPr>
      </w:pPr>
      <w:r>
        <w:rPr>
          <w:rFonts w:ascii="Times New Roman" w:hAnsi="Times New Roman"/>
          <w:szCs w:val="24"/>
        </w:rPr>
        <w:t xml:space="preserve">Click </w:t>
      </w:r>
      <w:r w:rsidRPr="00C015D5">
        <w:rPr>
          <w:rFonts w:ascii="Times New Roman" w:hAnsi="Times New Roman"/>
          <w:szCs w:val="24"/>
        </w:rPr>
        <w:t xml:space="preserve"> </w:t>
      </w:r>
      <w:r w:rsidR="00E432E6">
        <w:rPr>
          <w:rFonts w:ascii="Times New Roman" w:hAnsi="Times New Roman"/>
          <w:szCs w:val="24"/>
        </w:rPr>
        <w:pict>
          <v:shape id="_x0000_i1193" type="#_x0000_t75" style="width:59.6pt;height:19.85pt">
            <v:imagedata r:id="rId203" o:title=""/>
          </v:shape>
        </w:pict>
      </w:r>
      <w:r w:rsidRPr="00C015D5">
        <w:rPr>
          <w:rFonts w:ascii="Times New Roman" w:hAnsi="Times New Roman"/>
          <w:szCs w:val="24"/>
        </w:rPr>
        <w:t xml:space="preserve"> </w:t>
      </w:r>
      <w:r>
        <w:rPr>
          <w:rFonts w:ascii="Times New Roman" w:hAnsi="Times New Roman"/>
          <w:szCs w:val="24"/>
        </w:rPr>
        <w:t>to activate the function.</w:t>
      </w:r>
    </w:p>
    <w:p w:rsidR="000F2912" w:rsidRPr="00C015D5" w:rsidRDefault="000F2912" w:rsidP="0085092E">
      <w:pPr>
        <w:numPr>
          <w:ilvl w:val="0"/>
          <w:numId w:val="61"/>
        </w:numPr>
        <w:rPr>
          <w:rFonts w:ascii="Times New Roman" w:hAnsi="Times New Roman"/>
          <w:szCs w:val="24"/>
        </w:rPr>
      </w:pPr>
      <w:r>
        <w:rPr>
          <w:rFonts w:ascii="Times New Roman" w:hAnsi="Times New Roman"/>
          <w:szCs w:val="24"/>
        </w:rPr>
        <w:t>Searching results will be listed in the below grid-control.</w:t>
      </w:r>
      <w:r w:rsidRPr="00C015D5">
        <w:rPr>
          <w:rFonts w:ascii="Times New Roman" w:hAnsi="Times New Roman"/>
          <w:szCs w:val="24"/>
        </w:rPr>
        <w:t xml:space="preserve"> (</w:t>
      </w:r>
      <w:r>
        <w:rPr>
          <w:rFonts w:ascii="Times New Roman" w:hAnsi="Times New Roman"/>
          <w:szCs w:val="24"/>
        </w:rPr>
        <w:t>View “List of Result” for more detail</w:t>
      </w:r>
      <w:r w:rsidRPr="00C015D5">
        <w:rPr>
          <w:rFonts w:ascii="Times New Roman" w:hAnsi="Times New Roman"/>
          <w:szCs w:val="24"/>
        </w:rPr>
        <w:t>)</w:t>
      </w:r>
      <w:r>
        <w:rPr>
          <w:rFonts w:ascii="Times New Roman" w:hAnsi="Times New Roman"/>
          <w:szCs w:val="24"/>
        </w:rPr>
        <w:t>.</w:t>
      </w:r>
    </w:p>
    <w:p w:rsidR="000F2912" w:rsidRPr="00C015D5" w:rsidRDefault="000F2912" w:rsidP="0085092E">
      <w:pPr>
        <w:numPr>
          <w:ilvl w:val="0"/>
          <w:numId w:val="61"/>
        </w:numPr>
        <w:rPr>
          <w:rFonts w:ascii="Times New Roman" w:hAnsi="Times New Roman"/>
          <w:szCs w:val="24"/>
        </w:rPr>
      </w:pPr>
      <w:r>
        <w:rPr>
          <w:rFonts w:ascii="Times New Roman" w:hAnsi="Times New Roman"/>
          <w:szCs w:val="24"/>
        </w:rPr>
        <w:t xml:space="preserve">If </w:t>
      </w:r>
      <w:r w:rsidRPr="00C015D5">
        <w:rPr>
          <w:rFonts w:ascii="Times New Roman" w:hAnsi="Times New Roman"/>
          <w:szCs w:val="24"/>
        </w:rPr>
        <w:t xml:space="preserve"> </w:t>
      </w:r>
      <w:r w:rsidR="00E432E6">
        <w:rPr>
          <w:rFonts w:ascii="Times New Roman" w:hAnsi="Times New Roman"/>
          <w:szCs w:val="24"/>
        </w:rPr>
        <w:pict>
          <v:shape id="_x0000_i1194" type="#_x0000_t75" style="width:57.1pt;height:17.4pt">
            <v:imagedata r:id="rId204" o:title=""/>
          </v:shape>
        </w:pict>
      </w:r>
      <w:r>
        <w:rPr>
          <w:rFonts w:ascii="Times New Roman" w:hAnsi="Times New Roman"/>
          <w:szCs w:val="24"/>
        </w:rPr>
        <w:t xml:space="preserve"> button is clicked</w:t>
      </w:r>
      <w:r w:rsidRPr="00C015D5">
        <w:rPr>
          <w:rFonts w:ascii="Times New Roman" w:hAnsi="Times New Roman"/>
          <w:szCs w:val="24"/>
        </w:rPr>
        <w:t>,</w:t>
      </w:r>
      <w:r>
        <w:rPr>
          <w:rFonts w:ascii="Times New Roman" w:hAnsi="Times New Roman"/>
          <w:szCs w:val="24"/>
        </w:rPr>
        <w:t xml:space="preserve"> information in textbox will be erased.</w:t>
      </w:r>
    </w:p>
    <w:p w:rsidR="000F2912" w:rsidRDefault="000F2912" w:rsidP="00EF774C">
      <w:pPr>
        <w:pStyle w:val="Heading4"/>
      </w:pPr>
      <w:bookmarkStart w:id="736" w:name="_Toc322381892"/>
      <w:bookmarkStart w:id="737" w:name="_Toc322382077"/>
      <w:bookmarkStart w:id="738" w:name="_Toc322382757"/>
      <w:r>
        <w:t>Detail Search Function:</w:t>
      </w:r>
      <w:bookmarkEnd w:id="736"/>
      <w:bookmarkEnd w:id="737"/>
      <w:bookmarkEnd w:id="738"/>
    </w:p>
    <w:p w:rsidR="000F2912" w:rsidRDefault="000F2912" w:rsidP="00EF774C">
      <w:pPr>
        <w:pStyle w:val="Heading5"/>
      </w:pPr>
      <w:r>
        <w:t>Capture:</w:t>
      </w:r>
    </w:p>
    <w:p w:rsidR="000F2912" w:rsidRPr="00A2125C" w:rsidRDefault="00E432E6" w:rsidP="0008360F">
      <w:r>
        <w:rPr>
          <w:noProof/>
        </w:rPr>
        <w:pict>
          <v:shape id="_x0000_i1195" type="#_x0000_t75" style="width:451.85pt;height:101.8pt;visibility:visible">
            <v:imagedata r:id="rId205" o:title=""/>
          </v:shape>
        </w:pict>
      </w:r>
    </w:p>
    <w:p w:rsidR="000F2912" w:rsidRDefault="000F2912" w:rsidP="00EF774C">
      <w:pPr>
        <w:pStyle w:val="Heading5"/>
      </w:pPr>
      <w:r>
        <w:t>Purpose:</w:t>
      </w:r>
    </w:p>
    <w:p w:rsidR="000F2912" w:rsidRPr="009F6482" w:rsidRDefault="000F2912" w:rsidP="00D50BD3">
      <w:pPr>
        <w:pStyle w:val="ListParagraph"/>
        <w:numPr>
          <w:ilvl w:val="0"/>
          <w:numId w:val="64"/>
        </w:numPr>
      </w:pPr>
      <w:bookmarkStart w:id="739" w:name="_Toc322381893"/>
      <w:bookmarkStart w:id="740" w:name="_Toc322382078"/>
      <w:bookmarkStart w:id="741" w:name="_Toc322382758"/>
      <w:r w:rsidRPr="009F6482">
        <w:t>This feature supports users looking for a more detailed items based on the information of the title, author, publisher, or type of book lists</w:t>
      </w:r>
      <w:bookmarkEnd w:id="739"/>
      <w:bookmarkEnd w:id="740"/>
      <w:bookmarkEnd w:id="741"/>
    </w:p>
    <w:p w:rsidR="000F2912" w:rsidRDefault="000F2912" w:rsidP="00EF774C">
      <w:pPr>
        <w:pStyle w:val="Heading5"/>
      </w:pPr>
      <w:r>
        <w:rPr>
          <w:rFonts w:ascii="Arial" w:hAnsi="Arial" w:cs="Arial"/>
          <w:color w:val="333333"/>
          <w:sz w:val="23"/>
          <w:szCs w:val="23"/>
          <w:shd w:val="clear" w:color="auto" w:fill="F5F5F5"/>
        </w:rPr>
        <w:t>.</w:t>
      </w:r>
      <w:r>
        <w:t>Step by step</w:t>
      </w:r>
      <w:r w:rsidRPr="00A2125C">
        <w:t>:</w:t>
      </w:r>
    </w:p>
    <w:p w:rsidR="000F2912" w:rsidRPr="009F6482" w:rsidRDefault="000F2912" w:rsidP="0085092E">
      <w:pPr>
        <w:numPr>
          <w:ilvl w:val="0"/>
          <w:numId w:val="61"/>
        </w:numPr>
        <w:rPr>
          <w:rFonts w:ascii="Times New Roman" w:hAnsi="Times New Roman"/>
          <w:szCs w:val="24"/>
        </w:rPr>
      </w:pPr>
      <w:r w:rsidRPr="00E30A45">
        <w:rPr>
          <w:rFonts w:ascii="Times New Roman" w:hAnsi="Times New Roman"/>
          <w:szCs w:val="24"/>
        </w:rPr>
        <w:t>Users will enter search information into one or more of the input </w:t>
      </w:r>
      <w:r>
        <w:rPr>
          <w:rFonts w:ascii="Times New Roman" w:hAnsi="Times New Roman"/>
          <w:szCs w:val="24"/>
        </w:rPr>
        <w:t>text boxes</w:t>
      </w:r>
      <w:r w:rsidRPr="00E30A45">
        <w:rPr>
          <w:rFonts w:ascii="Times New Roman" w:hAnsi="Times New Roman"/>
          <w:szCs w:val="24"/>
        </w:rPr>
        <w:t> to get close to the search results most desired.</w:t>
      </w:r>
    </w:p>
    <w:p w:rsidR="000F2912" w:rsidRPr="009F6482" w:rsidRDefault="000F2912" w:rsidP="0085092E">
      <w:pPr>
        <w:numPr>
          <w:ilvl w:val="0"/>
          <w:numId w:val="61"/>
        </w:numPr>
        <w:rPr>
          <w:rFonts w:ascii="Times New Roman" w:hAnsi="Times New Roman"/>
          <w:szCs w:val="24"/>
        </w:rPr>
      </w:pPr>
      <w:r w:rsidRPr="00E30A45">
        <w:rPr>
          <w:rFonts w:ascii="Times New Roman" w:hAnsi="Times New Roman"/>
          <w:szCs w:val="24"/>
        </w:rPr>
        <w:t>Next, pick a book list that you belong to. If the list is selected as "All categories", the search results will include all the books in the book under the category of systems.</w:t>
      </w:r>
    </w:p>
    <w:p w:rsidR="000F2912" w:rsidRPr="00C015D5" w:rsidRDefault="000F2912" w:rsidP="0085092E">
      <w:pPr>
        <w:numPr>
          <w:ilvl w:val="0"/>
          <w:numId w:val="61"/>
        </w:numPr>
        <w:rPr>
          <w:rFonts w:ascii="Times New Roman" w:hAnsi="Times New Roman"/>
          <w:szCs w:val="24"/>
        </w:rPr>
      </w:pPr>
      <w:bookmarkStart w:id="742" w:name="OLE_LINK30"/>
      <w:bookmarkStart w:id="743" w:name="OLE_LINK31"/>
      <w:r w:rsidRPr="00C015D5">
        <w:rPr>
          <w:rFonts w:ascii="Times New Roman" w:hAnsi="Times New Roman"/>
          <w:szCs w:val="24"/>
        </w:rPr>
        <w:t xml:space="preserve"> </w:t>
      </w:r>
      <w:r>
        <w:rPr>
          <w:rFonts w:ascii="Times New Roman" w:hAnsi="Times New Roman"/>
          <w:szCs w:val="24"/>
        </w:rPr>
        <w:t xml:space="preserve">Click </w:t>
      </w:r>
      <w:r w:rsidRPr="00C015D5">
        <w:rPr>
          <w:rFonts w:ascii="Times New Roman" w:hAnsi="Times New Roman"/>
          <w:szCs w:val="24"/>
        </w:rPr>
        <w:t xml:space="preserve"> </w:t>
      </w:r>
      <w:r w:rsidR="00E432E6">
        <w:rPr>
          <w:rFonts w:ascii="Times New Roman" w:hAnsi="Times New Roman"/>
          <w:szCs w:val="24"/>
        </w:rPr>
        <w:pict>
          <v:shape id="_x0000_i1196" type="#_x0000_t75" style="width:59.6pt;height:19.85pt">
            <v:imagedata r:id="rId203" o:title=""/>
          </v:shape>
        </w:pict>
      </w:r>
      <w:r w:rsidRPr="00C015D5">
        <w:rPr>
          <w:rFonts w:ascii="Times New Roman" w:hAnsi="Times New Roman"/>
          <w:szCs w:val="24"/>
        </w:rPr>
        <w:t xml:space="preserve"> </w:t>
      </w:r>
      <w:r>
        <w:rPr>
          <w:rFonts w:ascii="Times New Roman" w:hAnsi="Times New Roman"/>
          <w:szCs w:val="24"/>
        </w:rPr>
        <w:t>to activate the function.</w:t>
      </w:r>
    </w:p>
    <w:p w:rsidR="000F2912" w:rsidRPr="00C015D5" w:rsidRDefault="000F2912" w:rsidP="0085092E">
      <w:pPr>
        <w:numPr>
          <w:ilvl w:val="0"/>
          <w:numId w:val="61"/>
        </w:numPr>
        <w:rPr>
          <w:rFonts w:ascii="Times New Roman" w:hAnsi="Times New Roman"/>
          <w:szCs w:val="24"/>
        </w:rPr>
      </w:pPr>
      <w:r>
        <w:rPr>
          <w:rFonts w:ascii="Times New Roman" w:hAnsi="Times New Roman"/>
          <w:szCs w:val="24"/>
        </w:rPr>
        <w:t>Searching results will be listed in the below grid-control.</w:t>
      </w:r>
      <w:r w:rsidRPr="00C015D5">
        <w:rPr>
          <w:rFonts w:ascii="Times New Roman" w:hAnsi="Times New Roman"/>
          <w:szCs w:val="24"/>
        </w:rPr>
        <w:t xml:space="preserve"> (</w:t>
      </w:r>
      <w:r>
        <w:rPr>
          <w:rFonts w:ascii="Times New Roman" w:hAnsi="Times New Roman"/>
          <w:szCs w:val="24"/>
        </w:rPr>
        <w:t>View “List of Result” for more detail</w:t>
      </w:r>
      <w:r w:rsidRPr="00C015D5">
        <w:rPr>
          <w:rFonts w:ascii="Times New Roman" w:hAnsi="Times New Roman"/>
          <w:szCs w:val="24"/>
        </w:rPr>
        <w:t>)</w:t>
      </w:r>
      <w:r>
        <w:rPr>
          <w:rFonts w:ascii="Times New Roman" w:hAnsi="Times New Roman"/>
          <w:szCs w:val="24"/>
        </w:rPr>
        <w:t>.</w:t>
      </w:r>
    </w:p>
    <w:p w:rsidR="000F2912" w:rsidRPr="00C015D5" w:rsidRDefault="000F2912" w:rsidP="0085092E">
      <w:pPr>
        <w:numPr>
          <w:ilvl w:val="0"/>
          <w:numId w:val="61"/>
        </w:numPr>
        <w:rPr>
          <w:rFonts w:ascii="Times New Roman" w:hAnsi="Times New Roman"/>
          <w:szCs w:val="24"/>
        </w:rPr>
      </w:pPr>
      <w:r>
        <w:rPr>
          <w:rFonts w:ascii="Times New Roman" w:hAnsi="Times New Roman"/>
          <w:szCs w:val="24"/>
        </w:rPr>
        <w:lastRenderedPageBreak/>
        <w:t xml:space="preserve">If </w:t>
      </w:r>
      <w:r w:rsidRPr="00C015D5">
        <w:rPr>
          <w:rFonts w:ascii="Times New Roman" w:hAnsi="Times New Roman"/>
          <w:szCs w:val="24"/>
        </w:rPr>
        <w:t xml:space="preserve"> </w:t>
      </w:r>
      <w:r w:rsidR="00E432E6">
        <w:rPr>
          <w:rFonts w:ascii="Times New Roman" w:hAnsi="Times New Roman"/>
          <w:szCs w:val="24"/>
        </w:rPr>
        <w:pict>
          <v:shape id="_x0000_i1197" type="#_x0000_t75" style="width:57.1pt;height:17.4pt">
            <v:imagedata r:id="rId204" o:title=""/>
          </v:shape>
        </w:pict>
      </w:r>
      <w:r>
        <w:rPr>
          <w:rFonts w:ascii="Times New Roman" w:hAnsi="Times New Roman"/>
          <w:szCs w:val="24"/>
        </w:rPr>
        <w:t xml:space="preserve"> button is clicked</w:t>
      </w:r>
      <w:r w:rsidRPr="00C015D5">
        <w:rPr>
          <w:rFonts w:ascii="Times New Roman" w:hAnsi="Times New Roman"/>
          <w:szCs w:val="24"/>
        </w:rPr>
        <w:t>,</w:t>
      </w:r>
      <w:r>
        <w:rPr>
          <w:rFonts w:ascii="Times New Roman" w:hAnsi="Times New Roman"/>
          <w:szCs w:val="24"/>
        </w:rPr>
        <w:t xml:space="preserve"> information in textbox will be erased.</w:t>
      </w:r>
    </w:p>
    <w:p w:rsidR="000F2912" w:rsidRDefault="000F2912" w:rsidP="00EF774C">
      <w:pPr>
        <w:pStyle w:val="Heading4"/>
      </w:pPr>
      <w:bookmarkStart w:id="744" w:name="_Toc322381894"/>
      <w:bookmarkStart w:id="745" w:name="_Toc322382079"/>
      <w:bookmarkStart w:id="746" w:name="_Toc322382759"/>
      <w:bookmarkEnd w:id="742"/>
      <w:bookmarkEnd w:id="743"/>
      <w:r>
        <w:t>Advance Search Function:</w:t>
      </w:r>
      <w:bookmarkEnd w:id="744"/>
      <w:bookmarkEnd w:id="745"/>
      <w:bookmarkEnd w:id="746"/>
    </w:p>
    <w:p w:rsidR="000F2912" w:rsidRDefault="000F2912" w:rsidP="00EF774C">
      <w:pPr>
        <w:pStyle w:val="Heading5"/>
      </w:pPr>
      <w:r>
        <w:t>Capture:</w:t>
      </w:r>
    </w:p>
    <w:p w:rsidR="000F2912" w:rsidRPr="00A2125C" w:rsidRDefault="00E432E6" w:rsidP="0008360F">
      <w:r>
        <w:rPr>
          <w:noProof/>
        </w:rPr>
        <w:pict>
          <v:shape id="_x0000_i1198" type="#_x0000_t75" style="width:451.85pt;height:103.05pt;visibility:visible">
            <v:imagedata r:id="rId206" o:title=""/>
          </v:shape>
        </w:pict>
      </w:r>
    </w:p>
    <w:p w:rsidR="000F2912" w:rsidRDefault="000F2912" w:rsidP="00EF774C">
      <w:pPr>
        <w:pStyle w:val="Heading5"/>
      </w:pPr>
      <w:r>
        <w:t>Purpose:</w:t>
      </w:r>
    </w:p>
    <w:p w:rsidR="000F2912" w:rsidRPr="00E30A45" w:rsidRDefault="000F2912" w:rsidP="00D50BD3">
      <w:pPr>
        <w:pStyle w:val="ListParagraph"/>
        <w:numPr>
          <w:ilvl w:val="0"/>
          <w:numId w:val="64"/>
        </w:numPr>
      </w:pPr>
      <w:bookmarkStart w:id="747" w:name="_Toc322381895"/>
      <w:bookmarkStart w:id="748" w:name="_Toc322382080"/>
      <w:bookmarkStart w:id="749" w:name="_Toc322382760"/>
      <w:r w:rsidRPr="00E30A45">
        <w:t>This is the search function the most detailed books of the system. It supportsuser searches in a row in many different fields of information and to book morethan two choices on the search function</w:t>
      </w:r>
      <w:bookmarkEnd w:id="747"/>
      <w:bookmarkEnd w:id="748"/>
      <w:bookmarkEnd w:id="749"/>
    </w:p>
    <w:p w:rsidR="000F2912" w:rsidRDefault="000F2912" w:rsidP="00EF774C">
      <w:pPr>
        <w:pStyle w:val="Heading5"/>
      </w:pPr>
      <w:r w:rsidRPr="00E30A45">
        <w:rPr>
          <w:rFonts w:eastAsia="ＭＳ 明朝"/>
          <w:b/>
        </w:rPr>
        <w:t>.</w:t>
      </w:r>
      <w:r>
        <w:t>Notes:</w:t>
      </w:r>
    </w:p>
    <w:p w:rsidR="000F2912" w:rsidRPr="00E30A45" w:rsidRDefault="00E432E6" w:rsidP="0085092E">
      <w:pPr>
        <w:numPr>
          <w:ilvl w:val="0"/>
          <w:numId w:val="62"/>
        </w:numPr>
      </w:pPr>
      <w:r>
        <w:rPr>
          <w:rFonts w:ascii="Times New Roman" w:hAnsi="Times New Roman"/>
          <w:szCs w:val="24"/>
        </w:rPr>
        <w:pict>
          <v:shape id="_x0000_i1199" type="#_x0000_t75" style="width:81.95pt;height:18.6pt">
            <v:imagedata r:id="rId207" o:title=""/>
          </v:shape>
        </w:pict>
      </w:r>
      <w:r w:rsidR="000F2912" w:rsidRPr="00C015D5">
        <w:rPr>
          <w:rFonts w:ascii="Times New Roman" w:hAnsi="Times New Roman"/>
          <w:szCs w:val="24"/>
        </w:rPr>
        <w:t xml:space="preserve">: </w:t>
      </w:r>
      <w:r w:rsidR="000F2912" w:rsidRPr="00E30A45">
        <w:rPr>
          <w:rFonts w:ascii="Times New Roman" w:hAnsi="Times New Roman"/>
          <w:szCs w:val="24"/>
        </w:rPr>
        <w:t>three </w:t>
      </w:r>
      <w:r w:rsidR="000F2912">
        <w:rPr>
          <w:rFonts w:ascii="Times New Roman" w:hAnsi="Times New Roman"/>
          <w:szCs w:val="24"/>
        </w:rPr>
        <w:t>c</w:t>
      </w:r>
      <w:r w:rsidR="000F2912" w:rsidRPr="00E30A45">
        <w:rPr>
          <w:rFonts w:ascii="Times New Roman" w:hAnsi="Times New Roman"/>
          <w:szCs w:val="24"/>
        </w:rPr>
        <w:t>ombo</w:t>
      </w:r>
      <w:r w:rsidR="000F2912">
        <w:rPr>
          <w:rFonts w:ascii="Times New Roman" w:hAnsi="Times New Roman"/>
          <w:szCs w:val="24"/>
        </w:rPr>
        <w:t xml:space="preserve"> b</w:t>
      </w:r>
      <w:r w:rsidR="000F2912" w:rsidRPr="00E30A45">
        <w:rPr>
          <w:rFonts w:ascii="Times New Roman" w:hAnsi="Times New Roman"/>
          <w:szCs w:val="24"/>
        </w:rPr>
        <w:t>ox</w:t>
      </w:r>
      <w:r w:rsidR="000F2912">
        <w:rPr>
          <w:rFonts w:ascii="Times New Roman" w:hAnsi="Times New Roman"/>
          <w:szCs w:val="24"/>
        </w:rPr>
        <w:t>es</w:t>
      </w:r>
      <w:r w:rsidR="000F2912" w:rsidRPr="00E30A45">
        <w:rPr>
          <w:rFonts w:ascii="Times New Roman" w:hAnsi="Times New Roman"/>
          <w:szCs w:val="24"/>
        </w:rPr>
        <w:t> lets you select one or many different information for your search</w:t>
      </w:r>
    </w:p>
    <w:p w:rsidR="000F2912" w:rsidRPr="00E30A45" w:rsidRDefault="000F2912" w:rsidP="0085092E">
      <w:pPr>
        <w:numPr>
          <w:ilvl w:val="1"/>
          <w:numId w:val="62"/>
        </w:numPr>
        <w:rPr>
          <w:rFonts w:ascii="Times New Roman" w:hAnsi="Times New Roman"/>
          <w:szCs w:val="24"/>
        </w:rPr>
      </w:pPr>
      <w:r w:rsidRPr="00E30A45">
        <w:rPr>
          <w:rFonts w:ascii="Times New Roman" w:hAnsi="Times New Roman"/>
          <w:szCs w:val="24"/>
        </w:rPr>
        <w:t> All cases: the system will find information on school policies, such as title, author, publisher, category, language ...</w:t>
      </w:r>
    </w:p>
    <w:p w:rsidR="000F2912" w:rsidRPr="00E30A45" w:rsidRDefault="000F2912" w:rsidP="0085092E">
      <w:pPr>
        <w:numPr>
          <w:ilvl w:val="1"/>
          <w:numId w:val="62"/>
        </w:numPr>
        <w:rPr>
          <w:rFonts w:ascii="Times New Roman" w:hAnsi="Times New Roman"/>
          <w:szCs w:val="24"/>
        </w:rPr>
      </w:pPr>
      <w:r w:rsidRPr="00E30A45">
        <w:rPr>
          <w:rFonts w:ascii="Times New Roman" w:hAnsi="Times New Roman"/>
          <w:szCs w:val="24"/>
        </w:rPr>
        <w:t>Book Title: find information on titles</w:t>
      </w:r>
      <w:r w:rsidRPr="00E30A45">
        <w:rPr>
          <w:rFonts w:ascii="Times New Roman" w:hAnsi="Times New Roman"/>
          <w:szCs w:val="24"/>
        </w:rPr>
        <w:br/>
        <w:t> Author: find detailed information on the author</w:t>
      </w:r>
    </w:p>
    <w:p w:rsidR="000F2912" w:rsidRPr="00E30A45" w:rsidRDefault="000F2912" w:rsidP="0085092E">
      <w:pPr>
        <w:numPr>
          <w:ilvl w:val="1"/>
          <w:numId w:val="62"/>
        </w:numPr>
        <w:rPr>
          <w:rFonts w:ascii="Times New Roman" w:hAnsi="Times New Roman"/>
          <w:szCs w:val="24"/>
        </w:rPr>
      </w:pPr>
      <w:r w:rsidRPr="00E30A45">
        <w:rPr>
          <w:rFonts w:ascii="Times New Roman" w:hAnsi="Times New Roman"/>
          <w:szCs w:val="24"/>
        </w:rPr>
        <w:t>Publisher: find information on publishers</w:t>
      </w:r>
    </w:p>
    <w:p w:rsidR="000F2912" w:rsidRPr="00E30A45" w:rsidRDefault="000F2912" w:rsidP="0085092E">
      <w:pPr>
        <w:numPr>
          <w:ilvl w:val="1"/>
          <w:numId w:val="62"/>
        </w:numPr>
        <w:rPr>
          <w:rFonts w:ascii="Times New Roman" w:hAnsi="Times New Roman"/>
          <w:szCs w:val="24"/>
        </w:rPr>
      </w:pPr>
      <w:r w:rsidRPr="00E30A45">
        <w:rPr>
          <w:rFonts w:ascii="Times New Roman" w:hAnsi="Times New Roman"/>
          <w:szCs w:val="24"/>
        </w:rPr>
        <w:t>Categories: find information based on categories</w:t>
      </w:r>
    </w:p>
    <w:p w:rsidR="000F2912" w:rsidRPr="00E30A45" w:rsidRDefault="000F2912" w:rsidP="0085092E">
      <w:pPr>
        <w:numPr>
          <w:ilvl w:val="1"/>
          <w:numId w:val="62"/>
        </w:numPr>
      </w:pPr>
      <w:r w:rsidRPr="00E30A45">
        <w:rPr>
          <w:rFonts w:ascii="Times New Roman" w:hAnsi="Times New Roman"/>
          <w:szCs w:val="24"/>
        </w:rPr>
        <w:t>Languages​​: find detailed information on language</w:t>
      </w:r>
    </w:p>
    <w:p w:rsidR="000F2912" w:rsidRPr="00E30A45" w:rsidRDefault="00E432E6" w:rsidP="0085092E">
      <w:pPr>
        <w:numPr>
          <w:ilvl w:val="0"/>
          <w:numId w:val="62"/>
        </w:numPr>
        <w:rPr>
          <w:rFonts w:ascii="Times New Roman" w:hAnsi="Times New Roman"/>
          <w:szCs w:val="24"/>
        </w:rPr>
      </w:pPr>
      <w:r>
        <w:rPr>
          <w:rFonts w:ascii="Times New Roman" w:hAnsi="Times New Roman"/>
          <w:szCs w:val="24"/>
        </w:rPr>
        <w:pict>
          <v:shape id="_x0000_i1200" type="#_x0000_t75" style="width:80.7pt;height:18.6pt">
            <v:imagedata r:id="rId208" o:title=""/>
          </v:shape>
        </w:pict>
      </w:r>
      <w:r w:rsidR="000F2912" w:rsidRPr="00E30A45">
        <w:rPr>
          <w:rFonts w:ascii="Times New Roman" w:hAnsi="Times New Roman"/>
          <w:szCs w:val="24"/>
        </w:rPr>
        <w:t xml:space="preserve">: </w:t>
      </w:r>
      <w:proofErr w:type="gramStart"/>
      <w:r w:rsidR="000F2912" w:rsidRPr="00E30A45">
        <w:rPr>
          <w:rFonts w:ascii="Times New Roman" w:hAnsi="Times New Roman"/>
          <w:szCs w:val="24"/>
        </w:rPr>
        <w:t>three</w:t>
      </w:r>
      <w:proofErr w:type="gramEnd"/>
      <w:r w:rsidR="000F2912" w:rsidRPr="00E30A45">
        <w:rPr>
          <w:rFonts w:ascii="Times New Roman" w:hAnsi="Times New Roman"/>
          <w:szCs w:val="24"/>
        </w:rPr>
        <w:t> combo box will be a choice about the type of search strings of users. There are four choices here, including:</w:t>
      </w:r>
    </w:p>
    <w:p w:rsidR="000F2912" w:rsidRPr="00E30A45" w:rsidRDefault="000F2912" w:rsidP="0085092E">
      <w:pPr>
        <w:numPr>
          <w:ilvl w:val="1"/>
          <w:numId w:val="62"/>
        </w:numPr>
        <w:rPr>
          <w:rFonts w:ascii="Times New Roman" w:hAnsi="Times New Roman"/>
          <w:szCs w:val="24"/>
        </w:rPr>
      </w:pPr>
      <w:r w:rsidRPr="00E30A45">
        <w:rPr>
          <w:rFonts w:ascii="Times New Roman" w:hAnsi="Times New Roman"/>
          <w:szCs w:val="24"/>
        </w:rPr>
        <w:t>Start with: the system will perform functions based on the search string begins with the user information input into the right-hand </w:t>
      </w:r>
      <w:r>
        <w:rPr>
          <w:rFonts w:ascii="Times New Roman" w:hAnsi="Times New Roman"/>
          <w:szCs w:val="24"/>
        </w:rPr>
        <w:t>text boxes</w:t>
      </w:r>
      <w:r w:rsidRPr="00E30A45">
        <w:rPr>
          <w:rFonts w:ascii="Times New Roman" w:hAnsi="Times New Roman"/>
          <w:szCs w:val="24"/>
        </w:rPr>
        <w:t>.</w:t>
      </w:r>
    </w:p>
    <w:p w:rsidR="000F2912" w:rsidRPr="00E30A45" w:rsidRDefault="000F2912" w:rsidP="0085092E">
      <w:pPr>
        <w:numPr>
          <w:ilvl w:val="1"/>
          <w:numId w:val="62"/>
        </w:numPr>
        <w:rPr>
          <w:rFonts w:ascii="Times New Roman" w:hAnsi="Times New Roman"/>
          <w:szCs w:val="24"/>
        </w:rPr>
      </w:pPr>
      <w:r w:rsidRPr="00E30A45">
        <w:rPr>
          <w:rFonts w:ascii="Times New Roman" w:hAnsi="Times New Roman"/>
          <w:szCs w:val="24"/>
        </w:rPr>
        <w:lastRenderedPageBreak/>
        <w:t>End with: the system will perform functions based on search string ends withthe user information input into the right-hand </w:t>
      </w:r>
      <w:r>
        <w:rPr>
          <w:rFonts w:ascii="Times New Roman" w:hAnsi="Times New Roman"/>
          <w:szCs w:val="24"/>
        </w:rPr>
        <w:t>text boxes</w:t>
      </w:r>
      <w:r w:rsidRPr="00E30A45">
        <w:rPr>
          <w:rFonts w:ascii="Times New Roman" w:hAnsi="Times New Roman"/>
          <w:szCs w:val="24"/>
        </w:rPr>
        <w:t>.</w:t>
      </w:r>
    </w:p>
    <w:p w:rsidR="000F2912" w:rsidRPr="00E30A45" w:rsidRDefault="000F2912" w:rsidP="0085092E">
      <w:pPr>
        <w:numPr>
          <w:ilvl w:val="1"/>
          <w:numId w:val="62"/>
        </w:numPr>
        <w:rPr>
          <w:rFonts w:ascii="Times New Roman" w:hAnsi="Times New Roman"/>
          <w:szCs w:val="24"/>
        </w:rPr>
      </w:pPr>
      <w:r w:rsidRPr="00E30A45">
        <w:rPr>
          <w:rFonts w:ascii="Times New Roman" w:hAnsi="Times New Roman"/>
          <w:szCs w:val="24"/>
        </w:rPr>
        <w:t>Found in: the system will perform functions based on search string containingthe user information input into the right-hand </w:t>
      </w:r>
      <w:r>
        <w:rPr>
          <w:rFonts w:ascii="Times New Roman" w:hAnsi="Times New Roman"/>
          <w:szCs w:val="24"/>
        </w:rPr>
        <w:t>text boxes</w:t>
      </w:r>
      <w:r w:rsidRPr="00E30A45">
        <w:rPr>
          <w:rFonts w:ascii="Times New Roman" w:hAnsi="Times New Roman"/>
          <w:szCs w:val="24"/>
        </w:rPr>
        <w:t>.</w:t>
      </w:r>
    </w:p>
    <w:p w:rsidR="000F2912" w:rsidRDefault="000F2912" w:rsidP="0085092E">
      <w:pPr>
        <w:numPr>
          <w:ilvl w:val="1"/>
          <w:numId w:val="62"/>
        </w:numPr>
        <w:rPr>
          <w:rFonts w:ascii="Times New Roman" w:hAnsi="Times New Roman"/>
          <w:szCs w:val="24"/>
        </w:rPr>
      </w:pPr>
      <w:r w:rsidRPr="00E30A45">
        <w:rPr>
          <w:rFonts w:ascii="Times New Roman" w:hAnsi="Times New Roman"/>
          <w:szCs w:val="24"/>
        </w:rPr>
        <w:t xml:space="preserve">Accuracy: will execute system functions based on the search string exactly whatthe user enters the </w:t>
      </w:r>
      <w:r>
        <w:rPr>
          <w:rFonts w:ascii="Times New Roman" w:hAnsi="Times New Roman"/>
          <w:szCs w:val="24"/>
        </w:rPr>
        <w:t>text boxes</w:t>
      </w:r>
      <w:r w:rsidRPr="00E30A45">
        <w:rPr>
          <w:rFonts w:ascii="Times New Roman" w:hAnsi="Times New Roman"/>
          <w:szCs w:val="24"/>
        </w:rPr>
        <w:t> on the right input.</w:t>
      </w:r>
    </w:p>
    <w:p w:rsidR="000F2912" w:rsidRPr="00E30A45" w:rsidRDefault="00E432E6" w:rsidP="0085092E">
      <w:pPr>
        <w:numPr>
          <w:ilvl w:val="0"/>
          <w:numId w:val="62"/>
        </w:numPr>
        <w:rPr>
          <w:rFonts w:ascii="Times New Roman" w:hAnsi="Times New Roman"/>
          <w:szCs w:val="24"/>
        </w:rPr>
      </w:pPr>
      <w:r>
        <w:rPr>
          <w:rFonts w:ascii="Times New Roman" w:hAnsi="Times New Roman"/>
          <w:szCs w:val="24"/>
        </w:rPr>
        <w:pict>
          <v:shape id="_x0000_i1201" type="#_x0000_t75" style="width:44.7pt;height:17.4pt">
            <v:imagedata r:id="rId209" o:title=""/>
          </v:shape>
        </w:pict>
      </w:r>
      <w:r w:rsidR="000F2912" w:rsidRPr="00C015D5">
        <w:rPr>
          <w:rFonts w:ascii="Times New Roman" w:hAnsi="Times New Roman"/>
          <w:szCs w:val="24"/>
        </w:rPr>
        <w:t xml:space="preserve">: </w:t>
      </w:r>
      <w:r w:rsidR="000F2912" w:rsidRPr="00E30A45">
        <w:rPr>
          <w:rFonts w:ascii="Times New Roman" w:hAnsi="Times New Roman"/>
          <w:szCs w:val="24"/>
        </w:rPr>
        <w:t>This is the way chosen to append the search string 2nd and 3rd in command of the search system. There are 3 choices, respectively: AND (And), OR (OR) andNOT (not included)</w:t>
      </w:r>
    </w:p>
    <w:p w:rsidR="000F2912" w:rsidRPr="009959DC" w:rsidRDefault="000F2912" w:rsidP="0085092E">
      <w:pPr>
        <w:numPr>
          <w:ilvl w:val="0"/>
          <w:numId w:val="62"/>
        </w:numPr>
      </w:pPr>
      <w:r w:rsidRPr="00E30A45">
        <w:rPr>
          <w:rFonts w:ascii="Times New Roman" w:hAnsi="Times New Roman"/>
          <w:szCs w:val="24"/>
        </w:rPr>
        <w:t>After all input </w:t>
      </w:r>
      <w:proofErr w:type="gramStart"/>
      <w:r w:rsidRPr="00E30A45">
        <w:rPr>
          <w:rFonts w:ascii="Times New Roman" w:hAnsi="Times New Roman"/>
          <w:szCs w:val="24"/>
        </w:rPr>
        <w:t>is</w:t>
      </w:r>
      <w:proofErr w:type="gramEnd"/>
      <w:r w:rsidRPr="00E30A45">
        <w:rPr>
          <w:rFonts w:ascii="Times New Roman" w:hAnsi="Times New Roman"/>
          <w:szCs w:val="24"/>
        </w:rPr>
        <w:t> three </w:t>
      </w:r>
      <w:r>
        <w:rPr>
          <w:rFonts w:ascii="Times New Roman" w:hAnsi="Times New Roman"/>
          <w:szCs w:val="24"/>
        </w:rPr>
        <w:t>text boxes</w:t>
      </w:r>
      <w:r w:rsidRPr="00E30A45">
        <w:rPr>
          <w:rFonts w:ascii="Times New Roman" w:hAnsi="Times New Roman"/>
          <w:szCs w:val="24"/>
        </w:rPr>
        <w:t>. The user can fill in one or more arbitrary </w:t>
      </w:r>
      <w:r>
        <w:rPr>
          <w:rFonts w:ascii="Times New Roman" w:hAnsi="Times New Roman"/>
          <w:szCs w:val="24"/>
        </w:rPr>
        <w:t>text boxes</w:t>
      </w:r>
      <w:r w:rsidRPr="00E30A45">
        <w:rPr>
          <w:rFonts w:ascii="Times New Roman" w:hAnsi="Times New Roman"/>
          <w:szCs w:val="24"/>
        </w:rPr>
        <w:t>.</w:t>
      </w:r>
      <w:r>
        <w:t xml:space="preserve"> </w:t>
      </w:r>
      <w:r w:rsidR="00E432E6">
        <w:pict>
          <v:shape id="_x0000_i1202" type="#_x0000_t75" style="width:444.4pt;height:67.05pt">
            <v:imagedata r:id="rId210" o:title=""/>
          </v:shape>
        </w:pict>
      </w:r>
    </w:p>
    <w:p w:rsidR="000F2912" w:rsidRDefault="000F2912" w:rsidP="00683A08">
      <w:pPr>
        <w:pStyle w:val="Heading4"/>
      </w:pPr>
      <w:r>
        <w:t>Step by step:</w:t>
      </w:r>
    </w:p>
    <w:p w:rsidR="000F2912" w:rsidRPr="00A91066" w:rsidRDefault="000F2912" w:rsidP="0085092E">
      <w:pPr>
        <w:numPr>
          <w:ilvl w:val="0"/>
          <w:numId w:val="61"/>
        </w:numPr>
        <w:rPr>
          <w:rFonts w:ascii="Times New Roman" w:hAnsi="Times New Roman"/>
          <w:szCs w:val="24"/>
        </w:rPr>
      </w:pPr>
      <w:r w:rsidRPr="00A91066">
        <w:rPr>
          <w:rFonts w:ascii="Times New Roman" w:hAnsi="Times New Roman"/>
          <w:szCs w:val="24"/>
        </w:rPr>
        <w:t>The user will perform the function by entering into the third </w:t>
      </w:r>
      <w:r>
        <w:rPr>
          <w:rFonts w:ascii="Times New Roman" w:hAnsi="Times New Roman"/>
          <w:szCs w:val="24"/>
        </w:rPr>
        <w:t>text boxes</w:t>
      </w:r>
      <w:r w:rsidRPr="00A91066">
        <w:rPr>
          <w:rFonts w:ascii="Times New Roman" w:hAnsi="Times New Roman"/>
          <w:szCs w:val="24"/>
        </w:rPr>
        <w:t> of the input required information.</w:t>
      </w:r>
    </w:p>
    <w:p w:rsidR="000F2912" w:rsidRPr="00E30A45" w:rsidRDefault="000F2912" w:rsidP="0085092E">
      <w:pPr>
        <w:numPr>
          <w:ilvl w:val="0"/>
          <w:numId w:val="61"/>
        </w:numPr>
        <w:rPr>
          <w:rStyle w:val="hps"/>
          <w:rFonts w:ascii="Times New Roman" w:hAnsi="Times New Roman"/>
          <w:szCs w:val="24"/>
        </w:rPr>
      </w:pPr>
      <w:r w:rsidRPr="00A91066">
        <w:rPr>
          <w:rFonts w:ascii="Times New Roman" w:hAnsi="Times New Roman"/>
          <w:szCs w:val="24"/>
        </w:rPr>
        <w:t xml:space="preserve"> The corresponding value of the combo box to complete the search stringas you wish.</w:t>
      </w:r>
    </w:p>
    <w:p w:rsidR="000F2912" w:rsidRDefault="000F2912" w:rsidP="0085092E">
      <w:pPr>
        <w:numPr>
          <w:ilvl w:val="0"/>
          <w:numId w:val="62"/>
        </w:numPr>
        <w:rPr>
          <w:rFonts w:ascii="Times New Roman" w:hAnsi="Times New Roman"/>
          <w:szCs w:val="24"/>
        </w:rPr>
      </w:pPr>
      <w:bookmarkStart w:id="750" w:name="OLE_LINK44"/>
      <w:bookmarkStart w:id="751" w:name="OLE_LINK45"/>
      <w:r>
        <w:rPr>
          <w:rFonts w:ascii="Times New Roman" w:hAnsi="Times New Roman"/>
          <w:szCs w:val="24"/>
        </w:rPr>
        <w:t xml:space="preserve">Click  </w:t>
      </w:r>
      <w:r w:rsidR="00E432E6">
        <w:rPr>
          <w:rFonts w:ascii="Times New Roman" w:hAnsi="Times New Roman"/>
          <w:szCs w:val="24"/>
        </w:rPr>
        <w:pict>
          <v:shape id="_x0000_i1203" type="#_x0000_t75" style="width:59.6pt;height:19.85pt">
            <v:imagedata r:id="rId203" o:title=""/>
          </v:shape>
        </w:pict>
      </w:r>
      <w:r>
        <w:rPr>
          <w:rFonts w:ascii="Times New Roman" w:hAnsi="Times New Roman"/>
          <w:szCs w:val="24"/>
        </w:rPr>
        <w:t xml:space="preserve"> to activate the function.</w:t>
      </w:r>
    </w:p>
    <w:bookmarkEnd w:id="750"/>
    <w:bookmarkEnd w:id="751"/>
    <w:p w:rsidR="000F2912" w:rsidRDefault="000F2912" w:rsidP="0085092E">
      <w:pPr>
        <w:numPr>
          <w:ilvl w:val="0"/>
          <w:numId w:val="62"/>
        </w:numPr>
        <w:rPr>
          <w:rFonts w:ascii="Times New Roman" w:hAnsi="Times New Roman"/>
          <w:szCs w:val="24"/>
        </w:rPr>
      </w:pPr>
      <w:r>
        <w:rPr>
          <w:rFonts w:ascii="Times New Roman" w:hAnsi="Times New Roman"/>
          <w:szCs w:val="24"/>
        </w:rPr>
        <w:t>Searching results will be listed in the below grid-control. (View “List of Result” for more detail).</w:t>
      </w:r>
    </w:p>
    <w:p w:rsidR="000F2912" w:rsidRPr="00A91066" w:rsidRDefault="000F2912" w:rsidP="0085092E">
      <w:pPr>
        <w:numPr>
          <w:ilvl w:val="0"/>
          <w:numId w:val="61"/>
        </w:numPr>
        <w:rPr>
          <w:rFonts w:ascii="Times New Roman" w:hAnsi="Times New Roman"/>
          <w:szCs w:val="24"/>
        </w:rPr>
      </w:pPr>
      <w:r w:rsidRPr="00A91066">
        <w:rPr>
          <w:rFonts w:ascii="Times New Roman" w:hAnsi="Times New Roman"/>
          <w:szCs w:val="24"/>
        </w:rPr>
        <w:t xml:space="preserve">If  </w:t>
      </w:r>
      <w:r w:rsidR="00E432E6">
        <w:rPr>
          <w:rFonts w:ascii="Times New Roman" w:hAnsi="Times New Roman"/>
          <w:szCs w:val="24"/>
        </w:rPr>
        <w:pict>
          <v:shape id="_x0000_i1204" type="#_x0000_t75" style="width:57.1pt;height:17.4pt">
            <v:imagedata r:id="rId204" o:title=""/>
          </v:shape>
        </w:pict>
      </w:r>
      <w:r w:rsidRPr="00A91066">
        <w:rPr>
          <w:rFonts w:ascii="Times New Roman" w:hAnsi="Times New Roman"/>
          <w:szCs w:val="24"/>
        </w:rPr>
        <w:t xml:space="preserve"> button is clicked, information in textbox will be erased.</w:t>
      </w:r>
    </w:p>
    <w:p w:rsidR="000F2912" w:rsidRDefault="000F2912" w:rsidP="000F2912">
      <w:pPr>
        <w:pStyle w:val="Heading3"/>
      </w:pPr>
      <w:bookmarkStart w:id="752" w:name="_Toc322381896"/>
      <w:bookmarkStart w:id="753" w:name="_Toc322382081"/>
      <w:bookmarkStart w:id="754" w:name="_Toc322382761"/>
      <w:bookmarkStart w:id="755" w:name="_Toc322579376"/>
      <w:r>
        <w:lastRenderedPageBreak/>
        <w:t>List of Result:</w:t>
      </w:r>
      <w:bookmarkEnd w:id="752"/>
      <w:bookmarkEnd w:id="753"/>
      <w:bookmarkEnd w:id="754"/>
      <w:bookmarkEnd w:id="755"/>
    </w:p>
    <w:p w:rsidR="000F2912" w:rsidRDefault="000F2912" w:rsidP="00683A08">
      <w:pPr>
        <w:pStyle w:val="Heading4"/>
      </w:pPr>
      <w:r>
        <w:t>Capture:</w:t>
      </w:r>
    </w:p>
    <w:p w:rsidR="000F2912" w:rsidRPr="00C015D5" w:rsidRDefault="00E432E6" w:rsidP="0008360F">
      <w:bookmarkStart w:id="756" w:name="OLE_LINK34"/>
      <w:bookmarkStart w:id="757" w:name="OLE_LINK35"/>
      <w:r>
        <w:pict>
          <v:shape id="_x0000_i1205" type="#_x0000_t75" style="width:450.6pt;height:170.05pt">
            <v:imagedata r:id="rId211" o:title=""/>
          </v:shape>
        </w:pict>
      </w:r>
      <w:bookmarkEnd w:id="756"/>
      <w:bookmarkEnd w:id="757"/>
    </w:p>
    <w:p w:rsidR="000F2912" w:rsidRDefault="000F2912" w:rsidP="00683A08">
      <w:pPr>
        <w:pStyle w:val="Heading4"/>
      </w:pPr>
      <w:r>
        <w:t>Notes:</w:t>
      </w:r>
      <w:r w:rsidRPr="00C015D5">
        <w:t xml:space="preserve"> </w:t>
      </w:r>
    </w:p>
    <w:p w:rsidR="000F2912" w:rsidRPr="00A91066" w:rsidRDefault="000F2912" w:rsidP="0085092E">
      <w:pPr>
        <w:numPr>
          <w:ilvl w:val="0"/>
          <w:numId w:val="62"/>
        </w:numPr>
        <w:rPr>
          <w:rFonts w:ascii="Times New Roman" w:hAnsi="Times New Roman"/>
          <w:szCs w:val="24"/>
        </w:rPr>
      </w:pPr>
      <w:r w:rsidRPr="00A91066">
        <w:rPr>
          <w:rFonts w:ascii="Times New Roman" w:hAnsi="Times New Roman"/>
          <w:szCs w:val="24"/>
        </w:rPr>
        <w:t>1: This is where the total number of books display system found. Combo-Box helps users next to display the corresponding page titles (the system will automatically split page results found, top 10 books a page, if the number found</w:t>
      </w:r>
      <w:r>
        <w:rPr>
          <w:rFonts w:ascii="Times New Roman" w:hAnsi="Times New Roman"/>
          <w:szCs w:val="24"/>
        </w:rPr>
        <w:t xml:space="preserve"> </w:t>
      </w:r>
      <w:r w:rsidRPr="00A91066">
        <w:rPr>
          <w:rFonts w:ascii="Times New Roman" w:hAnsi="Times New Roman"/>
          <w:szCs w:val="24"/>
        </w:rPr>
        <w:t>is greater than 10).</w:t>
      </w:r>
    </w:p>
    <w:p w:rsidR="000F2912" w:rsidRPr="00A91066" w:rsidRDefault="000F2912" w:rsidP="0085092E">
      <w:pPr>
        <w:numPr>
          <w:ilvl w:val="0"/>
          <w:numId w:val="62"/>
        </w:numPr>
        <w:rPr>
          <w:rFonts w:ascii="Times New Roman" w:hAnsi="Times New Roman"/>
          <w:szCs w:val="24"/>
        </w:rPr>
      </w:pPr>
      <w:r w:rsidRPr="00A91066">
        <w:rPr>
          <w:rFonts w:ascii="Times New Roman" w:hAnsi="Times New Roman"/>
          <w:szCs w:val="24"/>
        </w:rPr>
        <w:t xml:space="preserve"> 2: This is a button to support the user to view the search results before printing. </w:t>
      </w:r>
    </w:p>
    <w:p w:rsidR="000F2912" w:rsidRPr="00A91066" w:rsidRDefault="000F2912" w:rsidP="0085092E">
      <w:pPr>
        <w:numPr>
          <w:ilvl w:val="0"/>
          <w:numId w:val="62"/>
        </w:numPr>
        <w:rPr>
          <w:rFonts w:ascii="Times New Roman" w:hAnsi="Times New Roman"/>
          <w:szCs w:val="24"/>
        </w:rPr>
      </w:pPr>
      <w:r w:rsidRPr="00A91066">
        <w:rPr>
          <w:rFonts w:ascii="Times New Roman" w:hAnsi="Times New Roman"/>
          <w:szCs w:val="24"/>
        </w:rPr>
        <w:t>3: This is a table showing most of the information systems found the book at the request of the user.</w:t>
      </w:r>
    </w:p>
    <w:p w:rsidR="000F2912" w:rsidRPr="00987DA8" w:rsidRDefault="000F2912" w:rsidP="00987DA8">
      <w:pPr>
        <w:pStyle w:val="Heading3"/>
      </w:pPr>
      <w:bookmarkStart w:id="758" w:name="_Toc322382227"/>
      <w:bookmarkStart w:id="759" w:name="_Toc322382370"/>
      <w:bookmarkStart w:id="760" w:name="_Toc322382762"/>
      <w:bookmarkStart w:id="761" w:name="_Toc322579377"/>
      <w:r w:rsidRPr="00987DA8">
        <w:lastRenderedPageBreak/>
        <w:t>Rental Register Search Function:</w:t>
      </w:r>
      <w:bookmarkEnd w:id="758"/>
      <w:bookmarkEnd w:id="759"/>
      <w:bookmarkEnd w:id="760"/>
      <w:bookmarkEnd w:id="761"/>
    </w:p>
    <w:p w:rsidR="000F2912" w:rsidRDefault="000F2912" w:rsidP="00987DA8">
      <w:pPr>
        <w:pStyle w:val="Heading4"/>
      </w:pPr>
      <w:bookmarkStart w:id="762" w:name="_Toc322381897"/>
      <w:bookmarkStart w:id="763" w:name="_Toc322382082"/>
      <w:bookmarkStart w:id="764" w:name="_Toc322382228"/>
      <w:bookmarkStart w:id="765" w:name="_Toc322382371"/>
      <w:bookmarkStart w:id="766" w:name="_Toc322382763"/>
      <w:r>
        <w:t>Capture:</w:t>
      </w:r>
      <w:bookmarkEnd w:id="762"/>
      <w:bookmarkEnd w:id="763"/>
      <w:bookmarkEnd w:id="764"/>
      <w:bookmarkEnd w:id="765"/>
      <w:bookmarkEnd w:id="766"/>
    </w:p>
    <w:p w:rsidR="000F2912" w:rsidRPr="0045083D" w:rsidRDefault="00E432E6" w:rsidP="0008360F">
      <w:r>
        <w:pict>
          <v:shape id="_x0000_i1206" type="#_x0000_t75" style="width:454.35pt;height:201.1pt">
            <v:imagedata r:id="rId212" o:title=""/>
          </v:shape>
        </w:pict>
      </w:r>
    </w:p>
    <w:p w:rsidR="000F2912" w:rsidRDefault="000F2912" w:rsidP="00987DA8">
      <w:pPr>
        <w:pStyle w:val="Heading4"/>
      </w:pPr>
      <w:bookmarkStart w:id="767" w:name="_Toc322381898"/>
      <w:bookmarkStart w:id="768" w:name="_Toc322382083"/>
      <w:bookmarkStart w:id="769" w:name="_Toc322382229"/>
      <w:bookmarkStart w:id="770" w:name="_Toc322382372"/>
      <w:bookmarkStart w:id="771" w:name="_Toc322382764"/>
      <w:r>
        <w:t>Step by Step:</w:t>
      </w:r>
      <w:bookmarkEnd w:id="767"/>
      <w:bookmarkEnd w:id="768"/>
      <w:bookmarkEnd w:id="769"/>
      <w:bookmarkEnd w:id="770"/>
      <w:bookmarkEnd w:id="771"/>
    </w:p>
    <w:p w:rsidR="000F2912" w:rsidRPr="00A91066" w:rsidRDefault="000F2912" w:rsidP="0085092E">
      <w:pPr>
        <w:numPr>
          <w:ilvl w:val="0"/>
          <w:numId w:val="62"/>
        </w:numPr>
        <w:rPr>
          <w:rFonts w:ascii="Times New Roman" w:hAnsi="Times New Roman"/>
          <w:szCs w:val="24"/>
        </w:rPr>
      </w:pPr>
      <w:r w:rsidRPr="00A91066">
        <w:rPr>
          <w:rFonts w:ascii="Times New Roman" w:hAnsi="Times New Roman"/>
          <w:szCs w:val="24"/>
        </w:rPr>
        <w:t>After opening the repayment Management screen, the user will select the tab"Request".</w:t>
      </w:r>
    </w:p>
    <w:p w:rsidR="000F2912" w:rsidRPr="00A91066" w:rsidRDefault="00E432E6" w:rsidP="0085092E">
      <w:pPr>
        <w:numPr>
          <w:ilvl w:val="0"/>
          <w:numId w:val="62"/>
        </w:numPr>
        <w:rPr>
          <w:rFonts w:ascii="Times New Roman" w:hAnsi="Times New Roman"/>
          <w:szCs w:val="24"/>
        </w:rPr>
      </w:pPr>
      <w:r>
        <w:rPr>
          <w:rFonts w:ascii="Times New Roman" w:hAnsi="Times New Roman"/>
          <w:szCs w:val="24"/>
        </w:rPr>
        <w:pict>
          <v:shape id="_x0000_i1207" type="#_x0000_t75" style="width:242.05pt;height:18.6pt">
            <v:imagedata r:id="rId213" o:title=""/>
          </v:shape>
        </w:pict>
      </w:r>
      <w:r w:rsidR="000F2912" w:rsidRPr="00A91066">
        <w:rPr>
          <w:rFonts w:ascii="Times New Roman" w:hAnsi="Times New Roman"/>
          <w:szCs w:val="24"/>
        </w:rPr>
        <w:t>There are two input </w:t>
      </w:r>
      <w:r w:rsidR="000F2912">
        <w:rPr>
          <w:rFonts w:ascii="Times New Roman" w:hAnsi="Times New Roman"/>
          <w:szCs w:val="24"/>
        </w:rPr>
        <w:t>text boxes</w:t>
      </w:r>
      <w:r w:rsidR="000F2912" w:rsidRPr="00A91066">
        <w:rPr>
          <w:rFonts w:ascii="Times New Roman" w:hAnsi="Times New Roman"/>
          <w:szCs w:val="24"/>
        </w:rPr>
        <w:t>, including "A Reader" and "Titles" to assist librarians who search by name or title registration borrow reserve books already.</w:t>
      </w:r>
    </w:p>
    <w:p w:rsidR="000F2912" w:rsidRPr="00A91066" w:rsidRDefault="00E432E6" w:rsidP="0085092E">
      <w:pPr>
        <w:numPr>
          <w:ilvl w:val="0"/>
          <w:numId w:val="62"/>
        </w:numPr>
        <w:rPr>
          <w:rFonts w:ascii="Times New Roman" w:hAnsi="Times New Roman"/>
          <w:szCs w:val="24"/>
        </w:rPr>
      </w:pPr>
      <w:r>
        <w:rPr>
          <w:rFonts w:ascii="Times New Roman" w:hAnsi="Times New Roman"/>
          <w:szCs w:val="24"/>
        </w:rPr>
        <w:pict>
          <v:shape id="_x0000_i1208" type="#_x0000_t75" style="width:243.3pt;height:22.35pt">
            <v:imagedata r:id="rId214" o:title=""/>
          </v:shape>
        </w:pict>
      </w:r>
      <w:r w:rsidR="000F2912" w:rsidRPr="00A91066">
        <w:rPr>
          <w:rFonts w:ascii="Times New Roman" w:hAnsi="Times New Roman"/>
          <w:szCs w:val="24"/>
        </w:rPr>
        <w:t xml:space="preserve"> Just below the second </w:t>
      </w:r>
      <w:r w:rsidR="000F2912">
        <w:rPr>
          <w:rFonts w:ascii="Times New Roman" w:hAnsi="Times New Roman"/>
          <w:szCs w:val="24"/>
        </w:rPr>
        <w:t>text boxes</w:t>
      </w:r>
      <w:r w:rsidR="000F2912" w:rsidRPr="00A91066">
        <w:rPr>
          <w:rFonts w:ascii="Times New Roman" w:hAnsi="Times New Roman"/>
          <w:szCs w:val="24"/>
        </w:rPr>
        <w:t xml:space="preserve"> and the date. The librarian will click on the second</w:t>
      </w:r>
      <w:r w:rsidR="000F2912">
        <w:rPr>
          <w:rFonts w:ascii="Times New Roman" w:hAnsi="Times New Roman"/>
          <w:szCs w:val="24"/>
        </w:rPr>
        <w:t xml:space="preserve"> text boxes</w:t>
      </w:r>
      <w:r w:rsidR="000F2912" w:rsidRPr="00A91066">
        <w:rPr>
          <w:rFonts w:ascii="Times New Roman" w:hAnsi="Times New Roman"/>
          <w:szCs w:val="24"/>
        </w:rPr>
        <w:t xml:space="preserve"> to select a time period of the registration requirements.</w:t>
      </w:r>
    </w:p>
    <w:p w:rsidR="000F2912" w:rsidRPr="00CF0009" w:rsidRDefault="00E432E6" w:rsidP="0085092E">
      <w:pPr>
        <w:numPr>
          <w:ilvl w:val="0"/>
          <w:numId w:val="62"/>
        </w:numPr>
        <w:rPr>
          <w:rFonts w:ascii="Times New Roman" w:hAnsi="Times New Roman"/>
          <w:szCs w:val="24"/>
        </w:rPr>
      </w:pPr>
      <w:r>
        <w:rPr>
          <w:rFonts w:ascii="Times New Roman" w:hAnsi="Times New Roman"/>
          <w:szCs w:val="24"/>
        </w:rPr>
        <w:pict>
          <v:shape id="_x0000_i1209" type="#_x0000_t75" style="width:142.75pt;height:24.85pt">
            <v:imagedata r:id="rId215" o:title=""/>
          </v:shape>
        </w:pict>
      </w:r>
      <w:r w:rsidR="000F2912" w:rsidRPr="00A91066">
        <w:rPr>
          <w:rFonts w:ascii="Times New Roman" w:hAnsi="Times New Roman"/>
          <w:szCs w:val="24"/>
        </w:rPr>
        <w:t xml:space="preserve"> Right is the combo-box allows selection of the state librarian's request should belooking for. There are three states of "New", "Accepted", </w:t>
      </w:r>
      <w:proofErr w:type="gramStart"/>
      <w:r w:rsidR="000F2912" w:rsidRPr="00A91066">
        <w:rPr>
          <w:rFonts w:ascii="Times New Roman" w:hAnsi="Times New Roman"/>
          <w:szCs w:val="24"/>
        </w:rPr>
        <w:t>"</w:t>
      </w:r>
      <w:proofErr w:type="gramEnd"/>
      <w:r w:rsidR="000F2912" w:rsidRPr="00A91066">
        <w:rPr>
          <w:rFonts w:ascii="Times New Roman" w:hAnsi="Times New Roman"/>
          <w:szCs w:val="24"/>
        </w:rPr>
        <w:t>Deny". Also if the user selects "All", the system will find the requirements for all states.</w:t>
      </w:r>
    </w:p>
    <w:p w:rsidR="000F2912" w:rsidRDefault="000F2912" w:rsidP="0085092E">
      <w:pPr>
        <w:numPr>
          <w:ilvl w:val="0"/>
          <w:numId w:val="62"/>
        </w:numPr>
        <w:rPr>
          <w:rFonts w:ascii="Times New Roman" w:hAnsi="Times New Roman"/>
          <w:szCs w:val="24"/>
        </w:rPr>
      </w:pPr>
      <w:r>
        <w:rPr>
          <w:rFonts w:ascii="Times New Roman" w:hAnsi="Times New Roman"/>
          <w:szCs w:val="24"/>
        </w:rPr>
        <w:t xml:space="preserve">Click  </w:t>
      </w:r>
      <w:r w:rsidR="00E432E6">
        <w:rPr>
          <w:rFonts w:ascii="Times New Roman" w:hAnsi="Times New Roman"/>
          <w:szCs w:val="24"/>
        </w:rPr>
        <w:pict>
          <v:shape id="_x0000_i1210" type="#_x0000_t75" style="width:59.6pt;height:19.85pt">
            <v:imagedata r:id="rId203" o:title=""/>
          </v:shape>
        </w:pict>
      </w:r>
      <w:r>
        <w:rPr>
          <w:rFonts w:ascii="Times New Roman" w:hAnsi="Times New Roman"/>
          <w:szCs w:val="24"/>
        </w:rPr>
        <w:t xml:space="preserve"> to activate the function.</w:t>
      </w:r>
    </w:p>
    <w:p w:rsidR="000F2912" w:rsidRPr="00A91066" w:rsidRDefault="000F2912" w:rsidP="0085092E">
      <w:pPr>
        <w:numPr>
          <w:ilvl w:val="0"/>
          <w:numId w:val="62"/>
        </w:numPr>
        <w:rPr>
          <w:rFonts w:ascii="Times New Roman" w:hAnsi="Times New Roman"/>
          <w:szCs w:val="24"/>
        </w:rPr>
      </w:pPr>
      <w:r w:rsidRPr="00A91066">
        <w:rPr>
          <w:rFonts w:ascii="Times New Roman" w:hAnsi="Times New Roman"/>
          <w:szCs w:val="24"/>
        </w:rPr>
        <w:t xml:space="preserve"> If  </w:t>
      </w:r>
      <w:r w:rsidR="00E432E6">
        <w:rPr>
          <w:rFonts w:ascii="Times New Roman" w:hAnsi="Times New Roman"/>
          <w:szCs w:val="24"/>
        </w:rPr>
        <w:pict>
          <v:shape id="_x0000_i1211" type="#_x0000_t75" style="width:57.1pt;height:17.4pt">
            <v:imagedata r:id="rId204" o:title=""/>
          </v:shape>
        </w:pict>
      </w:r>
      <w:r w:rsidRPr="00A91066">
        <w:rPr>
          <w:rFonts w:ascii="Times New Roman" w:hAnsi="Times New Roman"/>
          <w:szCs w:val="24"/>
        </w:rPr>
        <w:t xml:space="preserve"> button is clicked, information in textbox will be erased.</w:t>
      </w:r>
    </w:p>
    <w:p w:rsidR="000F2912" w:rsidRPr="00987DA8" w:rsidRDefault="000F2912" w:rsidP="00987DA8">
      <w:pPr>
        <w:pStyle w:val="Heading3"/>
      </w:pPr>
      <w:bookmarkStart w:id="772" w:name="_Toc322382230"/>
      <w:bookmarkStart w:id="773" w:name="_Toc322382373"/>
      <w:bookmarkStart w:id="774" w:name="_Toc322382765"/>
      <w:bookmarkStart w:id="775" w:name="_Toc322579378"/>
      <w:r w:rsidRPr="00987DA8">
        <w:lastRenderedPageBreak/>
        <w:t>Rental Detail Search Function:</w:t>
      </w:r>
      <w:bookmarkEnd w:id="772"/>
      <w:bookmarkEnd w:id="773"/>
      <w:bookmarkEnd w:id="774"/>
      <w:bookmarkEnd w:id="775"/>
    </w:p>
    <w:p w:rsidR="000F2912" w:rsidRDefault="000F2912" w:rsidP="00987DA8">
      <w:pPr>
        <w:pStyle w:val="Heading4"/>
      </w:pPr>
      <w:bookmarkStart w:id="776" w:name="_Toc322381899"/>
      <w:bookmarkStart w:id="777" w:name="_Toc322382084"/>
      <w:bookmarkStart w:id="778" w:name="_Toc322382231"/>
      <w:bookmarkStart w:id="779" w:name="_Toc322382374"/>
      <w:bookmarkStart w:id="780" w:name="_Toc322382766"/>
      <w:bookmarkStart w:id="781" w:name="OLE_LINK9"/>
      <w:bookmarkStart w:id="782" w:name="OLE_LINK10"/>
      <w:r>
        <w:t>Capture:</w:t>
      </w:r>
      <w:bookmarkEnd w:id="776"/>
      <w:bookmarkEnd w:id="777"/>
      <w:bookmarkEnd w:id="778"/>
      <w:bookmarkEnd w:id="779"/>
      <w:bookmarkEnd w:id="780"/>
    </w:p>
    <w:bookmarkEnd w:id="781"/>
    <w:bookmarkEnd w:id="782"/>
    <w:p w:rsidR="000F2912" w:rsidRDefault="00E432E6" w:rsidP="0008360F">
      <w:r>
        <w:pict>
          <v:shape id="_x0000_i1212" type="#_x0000_t75" style="width:453.1pt;height:201.1pt">
            <v:imagedata r:id="rId216" o:title=""/>
          </v:shape>
        </w:pict>
      </w:r>
    </w:p>
    <w:p w:rsidR="000F2912" w:rsidRDefault="000F2912" w:rsidP="00987DA8">
      <w:pPr>
        <w:pStyle w:val="Heading4"/>
      </w:pPr>
      <w:bookmarkStart w:id="783" w:name="_Toc322381900"/>
      <w:bookmarkStart w:id="784" w:name="_Toc322382085"/>
      <w:bookmarkStart w:id="785" w:name="_Toc322382232"/>
      <w:bookmarkStart w:id="786" w:name="_Toc322382375"/>
      <w:bookmarkStart w:id="787" w:name="_Toc322382767"/>
      <w:r>
        <w:t>Step by Step:</w:t>
      </w:r>
      <w:bookmarkEnd w:id="783"/>
      <w:bookmarkEnd w:id="784"/>
      <w:bookmarkEnd w:id="785"/>
      <w:bookmarkEnd w:id="786"/>
      <w:bookmarkEnd w:id="787"/>
    </w:p>
    <w:p w:rsidR="000F2912" w:rsidRPr="00A91066" w:rsidRDefault="000F2912" w:rsidP="0085092E">
      <w:pPr>
        <w:numPr>
          <w:ilvl w:val="0"/>
          <w:numId w:val="61"/>
        </w:numPr>
      </w:pPr>
      <w:r w:rsidRPr="00A91066">
        <w:rPr>
          <w:rFonts w:ascii="Times New Roman" w:hAnsi="Times New Roman"/>
          <w:szCs w:val="24"/>
        </w:rPr>
        <w:t>Also at repayment Management screen, users will need to switch to tab "Borrowing to pay" to perform this operation.</w:t>
      </w:r>
    </w:p>
    <w:p w:rsidR="000F2912" w:rsidRPr="00A91066" w:rsidRDefault="000F2912" w:rsidP="0085092E">
      <w:pPr>
        <w:numPr>
          <w:ilvl w:val="0"/>
          <w:numId w:val="61"/>
        </w:numPr>
      </w:pPr>
      <w:r w:rsidRPr="00A91066">
        <w:rPr>
          <w:rFonts w:ascii="Times New Roman" w:hAnsi="Times New Roman"/>
          <w:szCs w:val="24"/>
        </w:rPr>
        <w:t xml:space="preserve"> The steps are similar to search function register borrow books, besides the twofollowing points:</w:t>
      </w:r>
    </w:p>
    <w:p w:rsidR="000F2912" w:rsidRPr="00CF0009" w:rsidRDefault="00E432E6" w:rsidP="0085092E">
      <w:pPr>
        <w:numPr>
          <w:ilvl w:val="1"/>
          <w:numId w:val="61"/>
        </w:numPr>
        <w:rPr>
          <w:rFonts w:ascii="Times New Roman" w:hAnsi="Times New Roman"/>
          <w:szCs w:val="24"/>
        </w:rPr>
      </w:pPr>
      <w:r>
        <w:rPr>
          <w:rFonts w:ascii="Times New Roman" w:hAnsi="Times New Roman"/>
          <w:szCs w:val="24"/>
        </w:rPr>
        <w:pict>
          <v:shape id="_x0000_i1213" type="#_x0000_t75" style="width:255.7pt;height:23.6pt">
            <v:imagedata r:id="rId217" o:title=""/>
          </v:shape>
        </w:pict>
      </w:r>
      <w:r w:rsidR="000F2912" w:rsidRPr="00A91066">
        <w:rPr>
          <w:rFonts w:ascii="Times New Roman" w:hAnsi="Times New Roman"/>
          <w:szCs w:val="24"/>
        </w:rPr>
        <w:t xml:space="preserve"> Two </w:t>
      </w:r>
      <w:r w:rsidR="000F2912">
        <w:rPr>
          <w:rFonts w:ascii="Times New Roman" w:hAnsi="Times New Roman"/>
          <w:szCs w:val="24"/>
        </w:rPr>
        <w:t>text boxes</w:t>
      </w:r>
      <w:r w:rsidR="000F2912" w:rsidRPr="00A91066">
        <w:rPr>
          <w:rFonts w:ascii="Times New Roman" w:hAnsi="Times New Roman"/>
          <w:szCs w:val="24"/>
        </w:rPr>
        <w:t> received date will be filtered by date, but that details on the loanpayment systems.</w:t>
      </w:r>
    </w:p>
    <w:p w:rsidR="000F2912" w:rsidRPr="00CF0009" w:rsidRDefault="00E432E6" w:rsidP="0085092E">
      <w:pPr>
        <w:numPr>
          <w:ilvl w:val="1"/>
          <w:numId w:val="61"/>
        </w:numPr>
        <w:rPr>
          <w:rFonts w:ascii="Times New Roman" w:hAnsi="Times New Roman"/>
          <w:szCs w:val="24"/>
        </w:rPr>
      </w:pPr>
      <w:r>
        <w:rPr>
          <w:rFonts w:ascii="Times New Roman" w:hAnsi="Times New Roman"/>
          <w:szCs w:val="24"/>
        </w:rPr>
        <w:pict>
          <v:shape id="_x0000_i1214" type="#_x0000_t75" style="width:145.25pt;height:23.6pt">
            <v:imagedata r:id="rId218" o:title=""/>
          </v:shape>
        </w:pict>
      </w:r>
      <w:r w:rsidR="000F2912" w:rsidRPr="00A91066">
        <w:rPr>
          <w:rFonts w:ascii="Times New Roman" w:hAnsi="Times New Roman"/>
          <w:szCs w:val="24"/>
        </w:rPr>
        <w:t xml:space="preserve"> Status details of the "Borrowing to pay" are three states: "Being on loan", "paid"and "Lost."</w:t>
      </w:r>
    </w:p>
    <w:p w:rsidR="000F2912" w:rsidRDefault="000F2912" w:rsidP="00987DA8">
      <w:pPr>
        <w:pStyle w:val="Heading3"/>
      </w:pPr>
      <w:bookmarkStart w:id="788" w:name="_Toc322382233"/>
      <w:bookmarkStart w:id="789" w:name="_Toc322382376"/>
      <w:bookmarkStart w:id="790" w:name="_Toc322382768"/>
      <w:bookmarkStart w:id="791" w:name="_Toc322579379"/>
      <w:r>
        <w:lastRenderedPageBreak/>
        <w:t>Users Search Function:</w:t>
      </w:r>
      <w:bookmarkEnd w:id="788"/>
      <w:bookmarkEnd w:id="789"/>
      <w:bookmarkEnd w:id="790"/>
      <w:bookmarkEnd w:id="791"/>
    </w:p>
    <w:p w:rsidR="000F2912" w:rsidRPr="00CF0009" w:rsidRDefault="000F2912" w:rsidP="00987DA8">
      <w:pPr>
        <w:pStyle w:val="Heading4"/>
      </w:pPr>
      <w:bookmarkStart w:id="792" w:name="_Toc322381901"/>
      <w:bookmarkStart w:id="793" w:name="_Toc322382086"/>
      <w:bookmarkStart w:id="794" w:name="_Toc322382234"/>
      <w:bookmarkStart w:id="795" w:name="_Toc322382377"/>
      <w:bookmarkStart w:id="796" w:name="_Toc322382769"/>
      <w:r>
        <w:t>Capture:</w:t>
      </w:r>
      <w:bookmarkEnd w:id="792"/>
      <w:bookmarkEnd w:id="793"/>
      <w:bookmarkEnd w:id="794"/>
      <w:bookmarkEnd w:id="795"/>
      <w:bookmarkEnd w:id="796"/>
    </w:p>
    <w:bookmarkStart w:id="797" w:name="_Toc322381902"/>
    <w:bookmarkStart w:id="798" w:name="_Toc322382087"/>
    <w:bookmarkStart w:id="799" w:name="_Toc322382235"/>
    <w:bookmarkStart w:id="800" w:name="_Toc322382378"/>
    <w:bookmarkStart w:id="801" w:name="_Toc322382770"/>
    <w:bookmarkEnd w:id="797"/>
    <w:bookmarkEnd w:id="798"/>
    <w:bookmarkEnd w:id="799"/>
    <w:bookmarkEnd w:id="800"/>
    <w:bookmarkEnd w:id="801"/>
    <w:p w:rsidR="000F2912" w:rsidRDefault="000F2912" w:rsidP="00987DA8">
      <w:pPr>
        <w:jc w:val="center"/>
      </w:pPr>
      <w:r>
        <w:object w:dxaOrig="18165" w:dyaOrig="4815">
          <v:shape id="_x0000_i1215" type="#_x0000_t75" style="width:454.35pt;height:120.4pt" o:ole="">
            <v:imagedata r:id="rId219" o:title=""/>
          </v:shape>
          <o:OLEObject Type="Embed" ProgID="PBrush" ShapeID="_x0000_i1215" DrawAspect="Content" ObjectID="_1396415547" r:id="rId220"/>
        </w:object>
      </w:r>
    </w:p>
    <w:p w:rsidR="000F2912" w:rsidRDefault="000F2912" w:rsidP="00987DA8">
      <w:pPr>
        <w:pStyle w:val="Heading4"/>
      </w:pPr>
      <w:r w:rsidRPr="00CF0009">
        <w:t xml:space="preserve"> </w:t>
      </w:r>
      <w:bookmarkStart w:id="802" w:name="_Toc322381903"/>
      <w:bookmarkStart w:id="803" w:name="_Toc322382088"/>
      <w:bookmarkStart w:id="804" w:name="_Toc322382236"/>
      <w:bookmarkStart w:id="805" w:name="_Toc322382379"/>
      <w:bookmarkStart w:id="806" w:name="_Toc322382771"/>
      <w:r>
        <w:t>Step by Step:</w:t>
      </w:r>
      <w:bookmarkEnd w:id="802"/>
      <w:bookmarkEnd w:id="803"/>
      <w:bookmarkEnd w:id="804"/>
      <w:bookmarkEnd w:id="805"/>
      <w:bookmarkEnd w:id="806"/>
    </w:p>
    <w:p w:rsidR="000F2912" w:rsidRPr="004E39D3" w:rsidRDefault="000F2912" w:rsidP="0085092E">
      <w:pPr>
        <w:numPr>
          <w:ilvl w:val="0"/>
          <w:numId w:val="61"/>
        </w:numPr>
      </w:pPr>
      <w:r w:rsidRPr="004E39D3">
        <w:rPr>
          <w:rFonts w:ascii="Times New Roman" w:hAnsi="Times New Roman"/>
          <w:szCs w:val="24"/>
        </w:rPr>
        <w:t>After the opening screen to manage users, users will see the </w:t>
      </w:r>
      <w:r>
        <w:rPr>
          <w:rFonts w:ascii="Times New Roman" w:hAnsi="Times New Roman"/>
          <w:szCs w:val="24"/>
        </w:rPr>
        <w:t>text boxes</w:t>
      </w:r>
      <w:r w:rsidRPr="004E39D3">
        <w:rPr>
          <w:rFonts w:ascii="Times New Roman" w:hAnsi="Times New Roman"/>
          <w:szCs w:val="24"/>
        </w:rPr>
        <w:t> combo-box to enter and search support.</w:t>
      </w:r>
    </w:p>
    <w:p w:rsidR="000F2912" w:rsidRPr="004E39D3" w:rsidRDefault="000F2912" w:rsidP="0085092E">
      <w:pPr>
        <w:numPr>
          <w:ilvl w:val="0"/>
          <w:numId w:val="61"/>
        </w:numPr>
        <w:rPr>
          <w:rFonts w:ascii="Times New Roman" w:hAnsi="Times New Roman"/>
          <w:szCs w:val="24"/>
        </w:rPr>
      </w:pPr>
      <w:r w:rsidRPr="004E39D3">
        <w:rPr>
          <w:rFonts w:ascii="Times New Roman" w:hAnsi="Times New Roman"/>
          <w:szCs w:val="24"/>
        </w:rPr>
        <w:t xml:space="preserve"> The input </w:t>
      </w:r>
      <w:r>
        <w:rPr>
          <w:rFonts w:ascii="Times New Roman" w:hAnsi="Times New Roman"/>
          <w:szCs w:val="24"/>
        </w:rPr>
        <w:t>text boxes</w:t>
      </w:r>
      <w:r w:rsidRPr="004E39D3">
        <w:rPr>
          <w:rFonts w:ascii="Times New Roman" w:hAnsi="Times New Roman"/>
          <w:szCs w:val="24"/>
        </w:rPr>
        <w:t> </w:t>
      </w:r>
      <w:r w:rsidR="008458F7" w:rsidRPr="004E39D3">
        <w:rPr>
          <w:rFonts w:ascii="Times New Roman" w:hAnsi="Times New Roman"/>
          <w:szCs w:val="24"/>
        </w:rPr>
        <w:t>as</w:t>
      </w:r>
      <w:r w:rsidR="00E432E6">
        <w:rPr>
          <w:rFonts w:ascii="Times New Roman" w:hAnsi="Times New Roman"/>
          <w:szCs w:val="24"/>
        </w:rPr>
        <w:pict>
          <v:shape id="_x0000_i1216" type="#_x0000_t75" style="width:263.15pt;height:16.15pt">
            <v:imagedata r:id="rId221" o:title=""/>
          </v:shape>
        </w:pict>
      </w:r>
      <w:r w:rsidRPr="004E39D3">
        <w:rPr>
          <w:rFonts w:ascii="Times New Roman" w:hAnsi="Times New Roman"/>
          <w:szCs w:val="24"/>
        </w:rPr>
        <w:t xml:space="preserve">, </w:t>
      </w:r>
      <w:r w:rsidR="00E432E6">
        <w:rPr>
          <w:rFonts w:ascii="Times New Roman" w:hAnsi="Times New Roman"/>
          <w:szCs w:val="24"/>
        </w:rPr>
        <w:pict>
          <v:shape id="_x0000_i1217" type="#_x0000_t75" style="width:146.5pt;height:22.35pt">
            <v:imagedata r:id="rId222" o:title=""/>
          </v:shape>
        </w:pict>
      </w:r>
      <w:r w:rsidRPr="004E39D3">
        <w:rPr>
          <w:rFonts w:ascii="Times New Roman" w:hAnsi="Times New Roman"/>
          <w:szCs w:val="24"/>
        </w:rPr>
        <w:t xml:space="preserve"> and </w:t>
      </w:r>
      <w:r w:rsidR="00E432E6">
        <w:rPr>
          <w:rFonts w:ascii="Times New Roman" w:hAnsi="Times New Roman"/>
          <w:szCs w:val="24"/>
        </w:rPr>
        <w:pict>
          <v:shape id="_x0000_i1218" type="#_x0000_t75" style="width:222.2pt;height:19.85pt">
            <v:imagedata r:id="rId223" o:title=""/>
          </v:shape>
        </w:pict>
      </w:r>
      <w:r w:rsidRPr="004E39D3">
        <w:rPr>
          <w:rFonts w:ascii="Times New Roman" w:hAnsi="Times New Roman"/>
          <w:szCs w:val="24"/>
        </w:rPr>
        <w:t xml:space="preserve"> get user information entered from the keyboard on the system's user name</w:t>
      </w:r>
      <w:proofErr w:type="gramStart"/>
      <w:r w:rsidRPr="004E39D3">
        <w:rPr>
          <w:rFonts w:ascii="Times New Roman" w:hAnsi="Times New Roman"/>
          <w:szCs w:val="24"/>
        </w:rPr>
        <w:t>,identity</w:t>
      </w:r>
      <w:proofErr w:type="gramEnd"/>
      <w:r w:rsidRPr="004E39D3">
        <w:rPr>
          <w:rFonts w:ascii="Times New Roman" w:hAnsi="Times New Roman"/>
          <w:szCs w:val="24"/>
        </w:rPr>
        <w:t xml:space="preserve"> card number (ID) or Student Identification Number (student ID) of the user...</w:t>
      </w:r>
    </w:p>
    <w:p w:rsidR="000F2912" w:rsidRPr="004E39D3" w:rsidRDefault="00E432E6" w:rsidP="0085092E">
      <w:pPr>
        <w:numPr>
          <w:ilvl w:val="0"/>
          <w:numId w:val="61"/>
        </w:numPr>
        <w:rPr>
          <w:rFonts w:ascii="Times New Roman" w:hAnsi="Times New Roman"/>
          <w:szCs w:val="24"/>
        </w:rPr>
      </w:pPr>
      <w:r>
        <w:rPr>
          <w:rFonts w:ascii="Times New Roman" w:hAnsi="Times New Roman"/>
          <w:szCs w:val="24"/>
        </w:rPr>
        <w:pict>
          <v:shape id="_x0000_i1219" type="#_x0000_t75" style="width:148.95pt;height:22.35pt">
            <v:imagedata r:id="rId224" o:title=""/>
          </v:shape>
        </w:pict>
      </w:r>
      <w:r w:rsidR="000F2912" w:rsidRPr="004E39D3">
        <w:rPr>
          <w:rFonts w:ascii="Times New Roman" w:hAnsi="Times New Roman"/>
          <w:szCs w:val="24"/>
        </w:rPr>
        <w:t xml:space="preserve"> </w:t>
      </w:r>
      <w:proofErr w:type="gramStart"/>
      <w:r w:rsidR="000F2912" w:rsidRPr="004E39D3">
        <w:rPr>
          <w:rFonts w:ascii="Times New Roman" w:hAnsi="Times New Roman"/>
          <w:szCs w:val="24"/>
        </w:rPr>
        <w:t>this</w:t>
      </w:r>
      <w:proofErr w:type="gramEnd"/>
      <w:r w:rsidR="000F2912" w:rsidRPr="004E39D3">
        <w:rPr>
          <w:rFonts w:ascii="Times New Roman" w:hAnsi="Times New Roman"/>
          <w:szCs w:val="24"/>
        </w:rPr>
        <w:t xml:space="preserve"> is the user's state is saved in the system. There are two main </w:t>
      </w:r>
      <w:proofErr w:type="gramStart"/>
      <w:r w:rsidR="000F2912" w:rsidRPr="004E39D3">
        <w:rPr>
          <w:rFonts w:ascii="Times New Roman" w:hAnsi="Times New Roman"/>
          <w:szCs w:val="24"/>
        </w:rPr>
        <w:t>status</w:t>
      </w:r>
      <w:proofErr w:type="gramEnd"/>
      <w:r w:rsidR="000F2912" w:rsidRPr="004E39D3">
        <w:rPr>
          <w:rFonts w:ascii="Times New Roman" w:hAnsi="Times New Roman"/>
          <w:szCs w:val="24"/>
        </w:rPr>
        <w:t> "In operation" and "Block".</w:t>
      </w:r>
    </w:p>
    <w:p w:rsidR="000F2912" w:rsidRDefault="000F2912" w:rsidP="0085092E">
      <w:pPr>
        <w:numPr>
          <w:ilvl w:val="0"/>
          <w:numId w:val="61"/>
        </w:numPr>
        <w:rPr>
          <w:rFonts w:ascii="Times New Roman" w:hAnsi="Times New Roman"/>
          <w:szCs w:val="24"/>
        </w:rPr>
      </w:pPr>
      <w:r>
        <w:rPr>
          <w:rFonts w:ascii="Times New Roman" w:hAnsi="Times New Roman"/>
          <w:szCs w:val="24"/>
        </w:rPr>
        <w:t xml:space="preserve">Click  </w:t>
      </w:r>
      <w:r w:rsidR="00E432E6">
        <w:rPr>
          <w:rFonts w:ascii="Times New Roman" w:hAnsi="Times New Roman"/>
          <w:szCs w:val="24"/>
        </w:rPr>
        <w:pict>
          <v:shape id="_x0000_i1220" type="#_x0000_t75" style="width:59.6pt;height:19.85pt">
            <v:imagedata r:id="rId203" o:title=""/>
          </v:shape>
        </w:pict>
      </w:r>
      <w:r>
        <w:rPr>
          <w:rFonts w:ascii="Times New Roman" w:hAnsi="Times New Roman"/>
          <w:szCs w:val="24"/>
        </w:rPr>
        <w:t xml:space="preserve"> to activate the function. Results will be listed in the below grid-control.</w:t>
      </w:r>
    </w:p>
    <w:p w:rsidR="000F2912" w:rsidRPr="00CF0009" w:rsidRDefault="000F2912" w:rsidP="0085092E">
      <w:pPr>
        <w:numPr>
          <w:ilvl w:val="0"/>
          <w:numId w:val="61"/>
        </w:numPr>
      </w:pPr>
      <w:r w:rsidRPr="004E39D3">
        <w:rPr>
          <w:rFonts w:ascii="Times New Roman" w:hAnsi="Times New Roman"/>
          <w:szCs w:val="24"/>
        </w:rPr>
        <w:t xml:space="preserve"> If  </w:t>
      </w:r>
      <w:r w:rsidR="00E432E6">
        <w:rPr>
          <w:rFonts w:ascii="Times New Roman" w:hAnsi="Times New Roman"/>
          <w:szCs w:val="24"/>
        </w:rPr>
        <w:pict>
          <v:shape id="_x0000_i1221" type="#_x0000_t75" style="width:57.1pt;height:17.4pt">
            <v:imagedata r:id="rId204" o:title=""/>
          </v:shape>
        </w:pict>
      </w:r>
      <w:r w:rsidRPr="004E39D3">
        <w:rPr>
          <w:rFonts w:ascii="Times New Roman" w:hAnsi="Times New Roman"/>
          <w:szCs w:val="24"/>
        </w:rPr>
        <w:t xml:space="preserve"> button is clicked, information in textbox will be erased.</w:t>
      </w:r>
      <w:r w:rsidRPr="004E39D3">
        <w:t xml:space="preserve"> </w:t>
      </w:r>
    </w:p>
    <w:p w:rsidR="008458F7" w:rsidRDefault="008458F7" w:rsidP="008458F7">
      <w:pPr>
        <w:pStyle w:val="Heading2"/>
      </w:pPr>
      <w:bookmarkStart w:id="807" w:name="_Toc322579380"/>
      <w:r>
        <w:t>LIB’s reports:</w:t>
      </w:r>
      <w:bookmarkEnd w:id="807"/>
    </w:p>
    <w:p w:rsidR="008458F7" w:rsidRPr="00120E27" w:rsidRDefault="008458F7" w:rsidP="0085092E">
      <w:pPr>
        <w:pStyle w:val="ListParagraph"/>
        <w:numPr>
          <w:ilvl w:val="0"/>
          <w:numId w:val="63"/>
        </w:numPr>
        <w:spacing w:before="0"/>
        <w:rPr>
          <w:rFonts w:asciiTheme="majorHAnsi" w:hAnsiTheme="majorHAnsi" w:cstheme="majorHAnsi"/>
          <w:sz w:val="24"/>
          <w:szCs w:val="24"/>
        </w:rPr>
      </w:pPr>
      <w:r w:rsidRPr="00120E27">
        <w:rPr>
          <w:rFonts w:asciiTheme="majorHAnsi" w:hAnsiTheme="majorHAnsi" w:cstheme="majorHAnsi"/>
          <w:sz w:val="24"/>
          <w:szCs w:val="24"/>
        </w:rPr>
        <w:t>This is one of the most important parts of LIB system.</w:t>
      </w:r>
    </w:p>
    <w:p w:rsidR="008458F7" w:rsidRPr="00120E27" w:rsidRDefault="008458F7" w:rsidP="0085092E">
      <w:pPr>
        <w:pStyle w:val="ListParagraph"/>
        <w:numPr>
          <w:ilvl w:val="0"/>
          <w:numId w:val="63"/>
        </w:numPr>
        <w:spacing w:before="0"/>
        <w:rPr>
          <w:rFonts w:asciiTheme="majorHAnsi" w:hAnsiTheme="majorHAnsi" w:cstheme="majorHAnsi"/>
          <w:sz w:val="24"/>
          <w:szCs w:val="24"/>
        </w:rPr>
      </w:pPr>
      <w:r w:rsidRPr="00120E27">
        <w:rPr>
          <w:rFonts w:asciiTheme="majorHAnsi" w:hAnsiTheme="majorHAnsi" w:cstheme="majorHAnsi"/>
          <w:sz w:val="24"/>
          <w:szCs w:val="24"/>
        </w:rPr>
        <w:t>This feature supports users collecting and showing data of the system as reports.</w:t>
      </w:r>
    </w:p>
    <w:p w:rsidR="008458F7" w:rsidRPr="00120E27" w:rsidRDefault="008458F7" w:rsidP="0085092E">
      <w:pPr>
        <w:pStyle w:val="ListParagraph"/>
        <w:numPr>
          <w:ilvl w:val="0"/>
          <w:numId w:val="63"/>
        </w:numPr>
        <w:spacing w:before="0"/>
        <w:rPr>
          <w:rFonts w:asciiTheme="majorHAnsi" w:hAnsiTheme="majorHAnsi" w:cstheme="majorHAnsi"/>
          <w:sz w:val="24"/>
          <w:szCs w:val="24"/>
        </w:rPr>
      </w:pPr>
      <w:r w:rsidRPr="00120E27">
        <w:rPr>
          <w:rFonts w:asciiTheme="majorHAnsi" w:hAnsiTheme="majorHAnsi" w:cstheme="majorHAnsi"/>
          <w:sz w:val="24"/>
          <w:szCs w:val="24"/>
        </w:rPr>
        <w:lastRenderedPageBreak/>
        <w:t>First of all, the librarian will start “Reports Management Feature” by clicking “Reports Management” button as ‘Image 1’.</w:t>
      </w:r>
    </w:p>
    <w:p w:rsidR="008458F7" w:rsidRDefault="008458F7" w:rsidP="00C5519C">
      <w:r>
        <w:rPr>
          <w:noProof/>
        </w:rPr>
        <w:drawing>
          <wp:inline distT="0" distB="0" distL="0" distR="0" wp14:anchorId="78D2D994" wp14:editId="4BF1F482">
            <wp:extent cx="5731510" cy="753110"/>
            <wp:effectExtent l="19050" t="0" r="2540" b="0"/>
            <wp:docPr id="26" name="Picture 0" descr="repor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button.png"/>
                    <pic:cNvPicPr/>
                  </pic:nvPicPr>
                  <pic:blipFill>
                    <a:blip r:embed="rId225"/>
                    <a:stretch>
                      <a:fillRect/>
                    </a:stretch>
                  </pic:blipFill>
                  <pic:spPr>
                    <a:xfrm>
                      <a:off x="0" y="0"/>
                      <a:ext cx="5731510" cy="753110"/>
                    </a:xfrm>
                    <a:prstGeom prst="rect">
                      <a:avLst/>
                    </a:prstGeom>
                  </pic:spPr>
                </pic:pic>
              </a:graphicData>
            </a:graphic>
          </wp:inline>
        </w:drawing>
      </w:r>
    </w:p>
    <w:p w:rsidR="008458F7" w:rsidRPr="000B54FC" w:rsidRDefault="008458F7" w:rsidP="00C5519C">
      <w:pPr>
        <w:jc w:val="center"/>
        <w:rPr>
          <w:rFonts w:asciiTheme="majorHAnsi" w:hAnsiTheme="majorHAnsi" w:cstheme="majorHAnsi"/>
          <w:szCs w:val="24"/>
        </w:rPr>
      </w:pPr>
      <w:r w:rsidRPr="000B54FC">
        <w:rPr>
          <w:rFonts w:asciiTheme="majorHAnsi" w:hAnsiTheme="majorHAnsi" w:cstheme="majorHAnsi"/>
          <w:szCs w:val="24"/>
        </w:rPr>
        <w:t>Image 1</w:t>
      </w:r>
    </w:p>
    <w:p w:rsidR="008458F7" w:rsidRPr="000B54FC" w:rsidRDefault="008458F7" w:rsidP="0085092E">
      <w:pPr>
        <w:pStyle w:val="ListParagraph"/>
        <w:numPr>
          <w:ilvl w:val="0"/>
          <w:numId w:val="63"/>
        </w:numPr>
        <w:spacing w:before="0"/>
        <w:rPr>
          <w:rFonts w:asciiTheme="majorHAnsi" w:hAnsiTheme="majorHAnsi" w:cstheme="majorHAnsi"/>
          <w:sz w:val="24"/>
          <w:szCs w:val="24"/>
        </w:rPr>
      </w:pPr>
      <w:r w:rsidRPr="000B54FC">
        <w:rPr>
          <w:rFonts w:asciiTheme="majorHAnsi" w:hAnsiTheme="majorHAnsi" w:cstheme="majorHAnsi"/>
          <w:sz w:val="24"/>
          <w:szCs w:val="24"/>
        </w:rPr>
        <w:t>Right after that, user will see a form like ‘Image 2’:</w:t>
      </w:r>
    </w:p>
    <w:p w:rsidR="008458F7" w:rsidRDefault="008458F7" w:rsidP="00C5519C">
      <w:pPr>
        <w:jc w:val="center"/>
      </w:pPr>
      <w:r>
        <w:rPr>
          <w:noProof/>
        </w:rPr>
        <w:drawing>
          <wp:inline distT="0" distB="0" distL="0" distR="0" wp14:anchorId="1C3E05A8" wp14:editId="126BBD20">
            <wp:extent cx="2715904" cy="2108391"/>
            <wp:effectExtent l="0" t="0" r="8255" b="6350"/>
            <wp:docPr id="27" name="Picture 1" descr="repor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1.png"/>
                    <pic:cNvPicPr/>
                  </pic:nvPicPr>
                  <pic:blipFill>
                    <a:blip r:embed="rId226"/>
                    <a:stretch>
                      <a:fillRect/>
                    </a:stretch>
                  </pic:blipFill>
                  <pic:spPr>
                    <a:xfrm>
                      <a:off x="0" y="0"/>
                      <a:ext cx="2724261" cy="2114879"/>
                    </a:xfrm>
                    <a:prstGeom prst="rect">
                      <a:avLst/>
                    </a:prstGeom>
                  </pic:spPr>
                </pic:pic>
              </a:graphicData>
            </a:graphic>
          </wp:inline>
        </w:drawing>
      </w:r>
    </w:p>
    <w:p w:rsidR="008458F7" w:rsidRDefault="008458F7" w:rsidP="00C5519C">
      <w:pPr>
        <w:jc w:val="center"/>
      </w:pPr>
      <w:bookmarkStart w:id="808" w:name="OLE_LINK3"/>
      <w:bookmarkStart w:id="809" w:name="OLE_LINK4"/>
      <w:r>
        <w:t>Image 2</w:t>
      </w:r>
    </w:p>
    <w:bookmarkEnd w:id="808"/>
    <w:bookmarkEnd w:id="809"/>
    <w:p w:rsidR="008458F7" w:rsidRPr="000B54FC" w:rsidRDefault="008458F7" w:rsidP="0085092E">
      <w:pPr>
        <w:pStyle w:val="ListParagraph"/>
        <w:numPr>
          <w:ilvl w:val="0"/>
          <w:numId w:val="63"/>
        </w:numPr>
        <w:spacing w:before="0"/>
        <w:rPr>
          <w:rFonts w:asciiTheme="majorHAnsi" w:hAnsiTheme="majorHAnsi" w:cstheme="majorHAnsi"/>
          <w:sz w:val="24"/>
          <w:szCs w:val="24"/>
        </w:rPr>
      </w:pPr>
      <w:r w:rsidRPr="000B54FC">
        <w:rPr>
          <w:rFonts w:asciiTheme="majorHAnsi" w:hAnsiTheme="majorHAnsi" w:cstheme="majorHAnsi"/>
          <w:sz w:val="24"/>
          <w:szCs w:val="24"/>
        </w:rPr>
        <w:t>To continue, user just has to click “Next” button.</w:t>
      </w:r>
    </w:p>
    <w:p w:rsidR="008458F7" w:rsidRPr="000B54FC" w:rsidRDefault="008458F7" w:rsidP="0085092E">
      <w:pPr>
        <w:pStyle w:val="ListParagraph"/>
        <w:numPr>
          <w:ilvl w:val="0"/>
          <w:numId w:val="63"/>
        </w:numPr>
        <w:spacing w:before="0"/>
        <w:rPr>
          <w:rFonts w:asciiTheme="majorHAnsi" w:hAnsiTheme="majorHAnsi" w:cstheme="majorHAnsi"/>
          <w:sz w:val="24"/>
          <w:szCs w:val="24"/>
        </w:rPr>
      </w:pPr>
      <w:r w:rsidRPr="000B54FC">
        <w:rPr>
          <w:rFonts w:asciiTheme="majorHAnsi" w:hAnsiTheme="majorHAnsi" w:cstheme="majorHAnsi"/>
          <w:sz w:val="24"/>
          <w:szCs w:val="24"/>
        </w:rPr>
        <w:t>Then, next window will be shown (Image 3):</w:t>
      </w:r>
    </w:p>
    <w:p w:rsidR="008458F7" w:rsidRDefault="008458F7" w:rsidP="00C5519C">
      <w:pPr>
        <w:jc w:val="center"/>
      </w:pPr>
      <w:r>
        <w:rPr>
          <w:noProof/>
        </w:rPr>
        <w:drawing>
          <wp:inline distT="0" distB="0" distL="0" distR="0" wp14:anchorId="4A4325DA" wp14:editId="0D100300">
            <wp:extent cx="2743200" cy="2124718"/>
            <wp:effectExtent l="0" t="0" r="0" b="8890"/>
            <wp:docPr id="28" name="Picture 2" descr="repor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2.png"/>
                    <pic:cNvPicPr/>
                  </pic:nvPicPr>
                  <pic:blipFill>
                    <a:blip r:embed="rId227"/>
                    <a:stretch>
                      <a:fillRect/>
                    </a:stretch>
                  </pic:blipFill>
                  <pic:spPr>
                    <a:xfrm>
                      <a:off x="0" y="0"/>
                      <a:ext cx="2750081" cy="2130048"/>
                    </a:xfrm>
                    <a:prstGeom prst="rect">
                      <a:avLst/>
                    </a:prstGeom>
                  </pic:spPr>
                </pic:pic>
              </a:graphicData>
            </a:graphic>
          </wp:inline>
        </w:drawing>
      </w:r>
    </w:p>
    <w:p w:rsidR="008458F7" w:rsidRDefault="008458F7" w:rsidP="00C5519C">
      <w:pPr>
        <w:jc w:val="center"/>
      </w:pPr>
      <w:r>
        <w:t>Image 3</w:t>
      </w:r>
    </w:p>
    <w:p w:rsidR="008458F7" w:rsidRPr="00A83EA4" w:rsidRDefault="008458F7" w:rsidP="0085092E">
      <w:pPr>
        <w:pStyle w:val="ListParagraph"/>
        <w:numPr>
          <w:ilvl w:val="0"/>
          <w:numId w:val="63"/>
        </w:numPr>
        <w:spacing w:before="0"/>
        <w:rPr>
          <w:rFonts w:asciiTheme="majorHAnsi" w:hAnsiTheme="majorHAnsi" w:cstheme="majorHAnsi"/>
          <w:sz w:val="24"/>
          <w:szCs w:val="24"/>
        </w:rPr>
      </w:pPr>
      <w:r w:rsidRPr="00A83EA4">
        <w:rPr>
          <w:rFonts w:asciiTheme="majorHAnsi" w:hAnsiTheme="majorHAnsi" w:cstheme="majorHAnsi"/>
          <w:sz w:val="24"/>
          <w:szCs w:val="24"/>
        </w:rPr>
        <w:t>At this step, system requires user to choose one kind of report data. There are 5 kinds including:</w:t>
      </w:r>
    </w:p>
    <w:p w:rsidR="008458F7" w:rsidRPr="00A83EA4" w:rsidRDefault="008458F7" w:rsidP="0085092E">
      <w:pPr>
        <w:pStyle w:val="ListParagraph"/>
        <w:numPr>
          <w:ilvl w:val="1"/>
          <w:numId w:val="63"/>
        </w:numPr>
        <w:spacing w:before="0"/>
        <w:rPr>
          <w:rFonts w:asciiTheme="majorHAnsi" w:hAnsiTheme="majorHAnsi" w:cstheme="majorHAnsi"/>
          <w:sz w:val="24"/>
          <w:szCs w:val="24"/>
        </w:rPr>
      </w:pPr>
      <w:r w:rsidRPr="00A83EA4">
        <w:rPr>
          <w:rFonts w:asciiTheme="majorHAnsi" w:hAnsiTheme="majorHAnsi" w:cstheme="majorHAnsi"/>
          <w:sz w:val="24"/>
          <w:szCs w:val="24"/>
        </w:rPr>
        <w:lastRenderedPageBreak/>
        <w:t>The ratio of books in system.</w:t>
      </w:r>
    </w:p>
    <w:p w:rsidR="008458F7" w:rsidRPr="00A83EA4" w:rsidRDefault="008458F7" w:rsidP="0085092E">
      <w:pPr>
        <w:pStyle w:val="ListParagraph"/>
        <w:numPr>
          <w:ilvl w:val="1"/>
          <w:numId w:val="63"/>
        </w:numPr>
        <w:spacing w:before="0"/>
        <w:rPr>
          <w:rFonts w:asciiTheme="majorHAnsi" w:hAnsiTheme="majorHAnsi" w:cstheme="majorHAnsi"/>
          <w:sz w:val="24"/>
          <w:szCs w:val="24"/>
        </w:rPr>
      </w:pPr>
      <w:r w:rsidRPr="00A83EA4">
        <w:rPr>
          <w:rFonts w:asciiTheme="majorHAnsi" w:hAnsiTheme="majorHAnsi" w:cstheme="majorHAnsi"/>
          <w:sz w:val="24"/>
          <w:szCs w:val="24"/>
        </w:rPr>
        <w:t>The ratio of books based on categories.</w:t>
      </w:r>
    </w:p>
    <w:p w:rsidR="008458F7" w:rsidRPr="00A83EA4" w:rsidRDefault="008458F7" w:rsidP="0085092E">
      <w:pPr>
        <w:pStyle w:val="ListParagraph"/>
        <w:numPr>
          <w:ilvl w:val="1"/>
          <w:numId w:val="63"/>
        </w:numPr>
        <w:spacing w:before="0"/>
        <w:rPr>
          <w:rFonts w:asciiTheme="majorHAnsi" w:hAnsiTheme="majorHAnsi" w:cstheme="majorHAnsi"/>
          <w:sz w:val="24"/>
          <w:szCs w:val="24"/>
        </w:rPr>
      </w:pPr>
      <w:r w:rsidRPr="00A83EA4">
        <w:rPr>
          <w:rFonts w:asciiTheme="majorHAnsi" w:hAnsiTheme="majorHAnsi" w:cstheme="majorHAnsi"/>
          <w:sz w:val="24"/>
          <w:szCs w:val="24"/>
        </w:rPr>
        <w:t>Book copies information and expired rental detail.</w:t>
      </w:r>
    </w:p>
    <w:p w:rsidR="008458F7" w:rsidRPr="00A83EA4" w:rsidRDefault="008458F7" w:rsidP="0085092E">
      <w:pPr>
        <w:pStyle w:val="ListParagraph"/>
        <w:numPr>
          <w:ilvl w:val="1"/>
          <w:numId w:val="63"/>
        </w:numPr>
        <w:spacing w:before="0"/>
        <w:rPr>
          <w:rFonts w:asciiTheme="majorHAnsi" w:hAnsiTheme="majorHAnsi" w:cstheme="majorHAnsi"/>
          <w:sz w:val="24"/>
          <w:szCs w:val="24"/>
        </w:rPr>
      </w:pPr>
      <w:r w:rsidRPr="00A83EA4">
        <w:rPr>
          <w:rFonts w:asciiTheme="majorHAnsi" w:hAnsiTheme="majorHAnsi" w:cstheme="majorHAnsi"/>
          <w:sz w:val="24"/>
          <w:szCs w:val="24"/>
        </w:rPr>
        <w:t>Rental detail information based on catalogues.</w:t>
      </w:r>
    </w:p>
    <w:p w:rsidR="008458F7" w:rsidRPr="00A83EA4" w:rsidRDefault="008458F7" w:rsidP="0085092E">
      <w:pPr>
        <w:pStyle w:val="ListParagraph"/>
        <w:numPr>
          <w:ilvl w:val="1"/>
          <w:numId w:val="63"/>
        </w:numPr>
        <w:spacing w:before="0"/>
        <w:rPr>
          <w:rFonts w:asciiTheme="majorHAnsi" w:hAnsiTheme="majorHAnsi" w:cstheme="majorHAnsi"/>
          <w:sz w:val="24"/>
          <w:szCs w:val="24"/>
        </w:rPr>
      </w:pPr>
      <w:r w:rsidRPr="00A83EA4">
        <w:rPr>
          <w:rFonts w:asciiTheme="majorHAnsi" w:hAnsiTheme="majorHAnsi" w:cstheme="majorHAnsi"/>
          <w:sz w:val="24"/>
          <w:szCs w:val="24"/>
        </w:rPr>
        <w:t>Rental detail information based on readers.</w:t>
      </w:r>
    </w:p>
    <w:p w:rsidR="008458F7" w:rsidRPr="00A83EA4" w:rsidRDefault="008458F7" w:rsidP="0085092E">
      <w:pPr>
        <w:pStyle w:val="ListParagraph"/>
        <w:numPr>
          <w:ilvl w:val="0"/>
          <w:numId w:val="63"/>
        </w:numPr>
        <w:spacing w:before="0"/>
        <w:rPr>
          <w:rFonts w:asciiTheme="majorHAnsi" w:hAnsiTheme="majorHAnsi" w:cstheme="majorHAnsi"/>
          <w:sz w:val="24"/>
          <w:szCs w:val="24"/>
        </w:rPr>
      </w:pPr>
      <w:r w:rsidRPr="00A83EA4">
        <w:rPr>
          <w:rFonts w:asciiTheme="majorHAnsi" w:hAnsiTheme="majorHAnsi" w:cstheme="majorHAnsi"/>
          <w:sz w:val="24"/>
          <w:szCs w:val="24"/>
        </w:rPr>
        <w:t>After that, “Next” button needs clicking.</w:t>
      </w:r>
    </w:p>
    <w:p w:rsidR="008458F7" w:rsidRDefault="008458F7" w:rsidP="00C5519C">
      <w:pPr>
        <w:jc w:val="center"/>
      </w:pPr>
      <w:r>
        <w:rPr>
          <w:noProof/>
        </w:rPr>
        <w:drawing>
          <wp:inline distT="0" distB="0" distL="0" distR="0" wp14:anchorId="3A4FD292" wp14:editId="234DEE07">
            <wp:extent cx="2719346" cy="2109557"/>
            <wp:effectExtent l="0" t="0" r="5080" b="5080"/>
            <wp:docPr id="29" name="Picture 3" descr="repor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3.png"/>
                    <pic:cNvPicPr/>
                  </pic:nvPicPr>
                  <pic:blipFill>
                    <a:blip r:embed="rId228"/>
                    <a:stretch>
                      <a:fillRect/>
                    </a:stretch>
                  </pic:blipFill>
                  <pic:spPr>
                    <a:xfrm>
                      <a:off x="0" y="0"/>
                      <a:ext cx="2727730" cy="2116061"/>
                    </a:xfrm>
                    <a:prstGeom prst="rect">
                      <a:avLst/>
                    </a:prstGeom>
                  </pic:spPr>
                </pic:pic>
              </a:graphicData>
            </a:graphic>
          </wp:inline>
        </w:drawing>
      </w:r>
    </w:p>
    <w:p w:rsidR="008458F7" w:rsidRDefault="008458F7" w:rsidP="00C5519C">
      <w:pPr>
        <w:jc w:val="center"/>
      </w:pPr>
      <w:r>
        <w:t>Image 4</w:t>
      </w:r>
    </w:p>
    <w:p w:rsidR="008458F7" w:rsidRPr="009B705E" w:rsidRDefault="008458F7" w:rsidP="0085092E">
      <w:pPr>
        <w:pStyle w:val="ListParagraph"/>
        <w:numPr>
          <w:ilvl w:val="0"/>
          <w:numId w:val="63"/>
        </w:numPr>
        <w:spacing w:before="0"/>
        <w:rPr>
          <w:rFonts w:asciiTheme="majorHAnsi" w:hAnsiTheme="majorHAnsi" w:cstheme="majorHAnsi"/>
          <w:sz w:val="24"/>
          <w:szCs w:val="24"/>
        </w:rPr>
      </w:pPr>
      <w:r w:rsidRPr="009B705E">
        <w:rPr>
          <w:rFonts w:asciiTheme="majorHAnsi" w:hAnsiTheme="majorHAnsi" w:cstheme="majorHAnsi"/>
          <w:sz w:val="24"/>
          <w:szCs w:val="24"/>
        </w:rPr>
        <w:t>Depends on what kind of report data librarian needs and has chosen before, the out-put reports will have two types of template which she can see their names in the left panel:</w:t>
      </w:r>
    </w:p>
    <w:p w:rsidR="008458F7" w:rsidRPr="009B705E" w:rsidRDefault="008458F7" w:rsidP="0085092E">
      <w:pPr>
        <w:pStyle w:val="ListParagraph"/>
        <w:numPr>
          <w:ilvl w:val="1"/>
          <w:numId w:val="63"/>
        </w:numPr>
        <w:spacing w:before="0"/>
        <w:rPr>
          <w:rFonts w:asciiTheme="majorHAnsi" w:hAnsiTheme="majorHAnsi" w:cstheme="majorHAnsi"/>
          <w:sz w:val="24"/>
          <w:szCs w:val="24"/>
        </w:rPr>
      </w:pPr>
      <w:r w:rsidRPr="009B705E">
        <w:rPr>
          <w:rFonts w:asciiTheme="majorHAnsi" w:hAnsiTheme="majorHAnsi" w:cstheme="majorHAnsi"/>
          <w:sz w:val="24"/>
          <w:szCs w:val="24"/>
        </w:rPr>
        <w:t>Showing in detail.</w:t>
      </w:r>
    </w:p>
    <w:p w:rsidR="008458F7" w:rsidRPr="009B705E" w:rsidRDefault="008458F7" w:rsidP="0085092E">
      <w:pPr>
        <w:pStyle w:val="ListParagraph"/>
        <w:numPr>
          <w:ilvl w:val="1"/>
          <w:numId w:val="63"/>
        </w:numPr>
        <w:spacing w:before="0"/>
        <w:rPr>
          <w:rFonts w:asciiTheme="majorHAnsi" w:hAnsiTheme="majorHAnsi" w:cstheme="majorHAnsi"/>
          <w:sz w:val="24"/>
          <w:szCs w:val="24"/>
        </w:rPr>
      </w:pPr>
      <w:r w:rsidRPr="009B705E">
        <w:rPr>
          <w:rFonts w:asciiTheme="majorHAnsi" w:hAnsiTheme="majorHAnsi" w:cstheme="majorHAnsi"/>
          <w:sz w:val="24"/>
          <w:szCs w:val="24"/>
        </w:rPr>
        <w:t>Showing in graphs.</w:t>
      </w:r>
    </w:p>
    <w:p w:rsidR="008458F7" w:rsidRPr="009B705E" w:rsidRDefault="008458F7" w:rsidP="0085092E">
      <w:pPr>
        <w:pStyle w:val="ListParagraph"/>
        <w:numPr>
          <w:ilvl w:val="1"/>
          <w:numId w:val="63"/>
        </w:numPr>
        <w:spacing w:before="0"/>
        <w:rPr>
          <w:rFonts w:asciiTheme="majorHAnsi" w:hAnsiTheme="majorHAnsi" w:cstheme="majorHAnsi"/>
          <w:sz w:val="24"/>
          <w:szCs w:val="24"/>
        </w:rPr>
      </w:pPr>
      <w:r w:rsidRPr="009B705E">
        <w:rPr>
          <w:rFonts w:asciiTheme="majorHAnsi" w:hAnsiTheme="majorHAnsi" w:cstheme="majorHAnsi"/>
          <w:sz w:val="24"/>
          <w:szCs w:val="24"/>
        </w:rPr>
        <w:t>And in the right side panel, in some cases, user will be required to choose more conditions so that LIB system can find exact result.</w:t>
      </w:r>
    </w:p>
    <w:p w:rsidR="008458F7" w:rsidRDefault="008458F7" w:rsidP="0085092E">
      <w:pPr>
        <w:pStyle w:val="ListParagraph"/>
        <w:numPr>
          <w:ilvl w:val="0"/>
          <w:numId w:val="63"/>
        </w:numPr>
        <w:spacing w:before="0"/>
        <w:rPr>
          <w:rFonts w:asciiTheme="majorHAnsi" w:hAnsiTheme="majorHAnsi" w:cstheme="majorHAnsi"/>
          <w:sz w:val="24"/>
          <w:szCs w:val="24"/>
        </w:rPr>
      </w:pPr>
      <w:r w:rsidRPr="009B705E">
        <w:rPr>
          <w:rFonts w:asciiTheme="majorHAnsi" w:hAnsiTheme="majorHAnsi" w:cstheme="majorHAnsi"/>
          <w:sz w:val="24"/>
          <w:szCs w:val="24"/>
        </w:rPr>
        <w:t>“Next” button clicking will move the current form to next step of this feature.</w:t>
      </w:r>
    </w:p>
    <w:p w:rsidR="008458F7" w:rsidRDefault="008458F7" w:rsidP="00C5519C">
      <w:pPr>
        <w:jc w:val="center"/>
        <w:rPr>
          <w:rFonts w:asciiTheme="majorHAnsi" w:hAnsiTheme="majorHAnsi" w:cstheme="majorHAnsi"/>
          <w:szCs w:val="24"/>
        </w:rPr>
      </w:pPr>
      <w:r>
        <w:rPr>
          <w:rFonts w:asciiTheme="majorHAnsi" w:hAnsiTheme="majorHAnsi" w:cstheme="majorHAnsi"/>
          <w:noProof/>
          <w:szCs w:val="24"/>
        </w:rPr>
        <w:drawing>
          <wp:inline distT="0" distB="0" distL="0" distR="0" wp14:anchorId="7FB144DA" wp14:editId="4EAB55E2">
            <wp:extent cx="2814761" cy="2181081"/>
            <wp:effectExtent l="0" t="0" r="5080" b="0"/>
            <wp:docPr id="30" name="Picture 4" descr="repor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4.png"/>
                    <pic:cNvPicPr/>
                  </pic:nvPicPr>
                  <pic:blipFill>
                    <a:blip r:embed="rId229"/>
                    <a:stretch>
                      <a:fillRect/>
                    </a:stretch>
                  </pic:blipFill>
                  <pic:spPr>
                    <a:xfrm>
                      <a:off x="0" y="0"/>
                      <a:ext cx="2816742" cy="2182616"/>
                    </a:xfrm>
                    <a:prstGeom prst="rect">
                      <a:avLst/>
                    </a:prstGeom>
                  </pic:spPr>
                </pic:pic>
              </a:graphicData>
            </a:graphic>
          </wp:inline>
        </w:drawing>
      </w:r>
    </w:p>
    <w:p w:rsidR="008458F7" w:rsidRDefault="008458F7" w:rsidP="00C5519C">
      <w:pPr>
        <w:jc w:val="center"/>
      </w:pPr>
      <w:r>
        <w:lastRenderedPageBreak/>
        <w:t>Image 5</w:t>
      </w:r>
    </w:p>
    <w:p w:rsidR="008458F7" w:rsidRDefault="008458F7" w:rsidP="0085092E">
      <w:pPr>
        <w:pStyle w:val="ListParagraph"/>
        <w:numPr>
          <w:ilvl w:val="0"/>
          <w:numId w:val="63"/>
        </w:numPr>
        <w:spacing w:before="0"/>
        <w:rPr>
          <w:rFonts w:asciiTheme="majorHAnsi" w:hAnsiTheme="majorHAnsi" w:cstheme="majorHAnsi"/>
          <w:sz w:val="24"/>
          <w:szCs w:val="24"/>
        </w:rPr>
      </w:pPr>
      <w:r w:rsidRPr="009B705E">
        <w:rPr>
          <w:rFonts w:asciiTheme="majorHAnsi" w:hAnsiTheme="majorHAnsi" w:cstheme="majorHAnsi"/>
          <w:sz w:val="24"/>
          <w:szCs w:val="24"/>
        </w:rPr>
        <w:t>As you can see in ‘Image 5’, you have to choose the output file type for your report. It may be:</w:t>
      </w:r>
    </w:p>
    <w:p w:rsidR="008458F7" w:rsidRDefault="008458F7" w:rsidP="0085092E">
      <w:pPr>
        <w:pStyle w:val="ListParagraph"/>
        <w:numPr>
          <w:ilvl w:val="1"/>
          <w:numId w:val="63"/>
        </w:numPr>
        <w:spacing w:before="0"/>
        <w:rPr>
          <w:rFonts w:asciiTheme="majorHAnsi" w:hAnsiTheme="majorHAnsi" w:cstheme="majorHAnsi"/>
          <w:sz w:val="24"/>
          <w:szCs w:val="24"/>
        </w:rPr>
      </w:pPr>
      <w:r>
        <w:rPr>
          <w:rFonts w:asciiTheme="majorHAnsi" w:hAnsiTheme="majorHAnsi" w:cstheme="majorHAnsi"/>
          <w:sz w:val="24"/>
          <w:szCs w:val="24"/>
        </w:rPr>
        <w:t>PDF file</w:t>
      </w:r>
    </w:p>
    <w:p w:rsidR="008458F7" w:rsidRDefault="008458F7" w:rsidP="0085092E">
      <w:pPr>
        <w:pStyle w:val="ListParagraph"/>
        <w:numPr>
          <w:ilvl w:val="1"/>
          <w:numId w:val="63"/>
        </w:numPr>
        <w:spacing w:before="0"/>
        <w:rPr>
          <w:rFonts w:asciiTheme="majorHAnsi" w:hAnsiTheme="majorHAnsi" w:cstheme="majorHAnsi"/>
          <w:sz w:val="24"/>
          <w:szCs w:val="24"/>
        </w:rPr>
      </w:pPr>
      <w:r>
        <w:rPr>
          <w:rFonts w:asciiTheme="majorHAnsi" w:hAnsiTheme="majorHAnsi" w:cstheme="majorHAnsi"/>
          <w:sz w:val="24"/>
          <w:szCs w:val="24"/>
        </w:rPr>
        <w:t>Microsoft Excel File</w:t>
      </w:r>
    </w:p>
    <w:p w:rsidR="008458F7" w:rsidRDefault="008458F7" w:rsidP="0085092E">
      <w:pPr>
        <w:pStyle w:val="ListParagraph"/>
        <w:numPr>
          <w:ilvl w:val="1"/>
          <w:numId w:val="63"/>
        </w:numPr>
        <w:spacing w:before="0"/>
        <w:rPr>
          <w:rFonts w:asciiTheme="majorHAnsi" w:hAnsiTheme="majorHAnsi" w:cstheme="majorHAnsi"/>
          <w:sz w:val="24"/>
          <w:szCs w:val="24"/>
        </w:rPr>
      </w:pPr>
      <w:r>
        <w:rPr>
          <w:rFonts w:asciiTheme="majorHAnsi" w:hAnsiTheme="majorHAnsi" w:cstheme="majorHAnsi"/>
          <w:sz w:val="24"/>
          <w:szCs w:val="24"/>
        </w:rPr>
        <w:t>An HTML file</w:t>
      </w:r>
    </w:p>
    <w:p w:rsidR="008458F7" w:rsidRDefault="008458F7" w:rsidP="0085092E">
      <w:pPr>
        <w:pStyle w:val="ListParagraph"/>
        <w:numPr>
          <w:ilvl w:val="0"/>
          <w:numId w:val="63"/>
        </w:numPr>
        <w:spacing w:before="0"/>
        <w:rPr>
          <w:rFonts w:asciiTheme="majorHAnsi" w:hAnsiTheme="majorHAnsi" w:cstheme="majorHAnsi"/>
          <w:sz w:val="24"/>
          <w:szCs w:val="24"/>
        </w:rPr>
      </w:pPr>
      <w:r>
        <w:rPr>
          <w:rFonts w:asciiTheme="majorHAnsi" w:hAnsiTheme="majorHAnsi" w:cstheme="majorHAnsi"/>
          <w:sz w:val="24"/>
          <w:szCs w:val="24"/>
        </w:rPr>
        <w:t>The last thing you must do is choose one place to save this report file to.</w:t>
      </w:r>
    </w:p>
    <w:p w:rsidR="008458F7" w:rsidRDefault="008458F7" w:rsidP="0085092E">
      <w:pPr>
        <w:pStyle w:val="ListParagraph"/>
        <w:numPr>
          <w:ilvl w:val="0"/>
          <w:numId w:val="63"/>
        </w:numPr>
        <w:spacing w:before="0"/>
        <w:rPr>
          <w:rFonts w:asciiTheme="majorHAnsi" w:hAnsiTheme="majorHAnsi" w:cstheme="majorHAnsi"/>
          <w:sz w:val="24"/>
          <w:szCs w:val="24"/>
        </w:rPr>
      </w:pPr>
      <w:r>
        <w:rPr>
          <w:rFonts w:asciiTheme="majorHAnsi" w:hAnsiTheme="majorHAnsi" w:cstheme="majorHAnsi"/>
          <w:sz w:val="24"/>
          <w:szCs w:val="24"/>
        </w:rPr>
        <w:t>Click at “Create Report” button will start create your report.</w:t>
      </w:r>
    </w:p>
    <w:p w:rsidR="008458F7" w:rsidRDefault="008458F7" w:rsidP="00C5519C">
      <w:pPr>
        <w:jc w:val="center"/>
        <w:rPr>
          <w:rFonts w:asciiTheme="majorHAnsi" w:hAnsiTheme="majorHAnsi" w:cstheme="majorHAnsi"/>
          <w:szCs w:val="24"/>
        </w:rPr>
      </w:pPr>
      <w:r>
        <w:rPr>
          <w:rFonts w:asciiTheme="majorHAnsi" w:hAnsiTheme="majorHAnsi" w:cstheme="majorHAnsi"/>
          <w:noProof/>
          <w:szCs w:val="24"/>
        </w:rPr>
        <w:drawing>
          <wp:inline distT="0" distB="0" distL="0" distR="0" wp14:anchorId="1E0A8E27" wp14:editId="15FC39D9">
            <wp:extent cx="2870421" cy="2228027"/>
            <wp:effectExtent l="0" t="0" r="6350" b="1270"/>
            <wp:docPr id="31" name="Picture 6" descr="repor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5.png"/>
                    <pic:cNvPicPr/>
                  </pic:nvPicPr>
                  <pic:blipFill>
                    <a:blip r:embed="rId230"/>
                    <a:stretch>
                      <a:fillRect/>
                    </a:stretch>
                  </pic:blipFill>
                  <pic:spPr>
                    <a:xfrm>
                      <a:off x="0" y="0"/>
                      <a:ext cx="2870711" cy="2228252"/>
                    </a:xfrm>
                    <a:prstGeom prst="rect">
                      <a:avLst/>
                    </a:prstGeom>
                  </pic:spPr>
                </pic:pic>
              </a:graphicData>
            </a:graphic>
          </wp:inline>
        </w:drawing>
      </w:r>
    </w:p>
    <w:p w:rsidR="008458F7" w:rsidRDefault="008458F7" w:rsidP="00C5519C">
      <w:pPr>
        <w:jc w:val="center"/>
      </w:pPr>
      <w:r>
        <w:t>Image 5</w:t>
      </w:r>
    </w:p>
    <w:p w:rsidR="008458F7" w:rsidRDefault="008458F7" w:rsidP="0085092E">
      <w:pPr>
        <w:pStyle w:val="ListParagraph"/>
        <w:numPr>
          <w:ilvl w:val="0"/>
          <w:numId w:val="63"/>
        </w:numPr>
        <w:spacing w:before="0"/>
        <w:rPr>
          <w:rFonts w:asciiTheme="majorHAnsi" w:hAnsiTheme="majorHAnsi" w:cstheme="majorHAnsi"/>
          <w:sz w:val="24"/>
          <w:szCs w:val="24"/>
        </w:rPr>
      </w:pPr>
      <w:r w:rsidRPr="00AE3CA1">
        <w:rPr>
          <w:rFonts w:asciiTheme="majorHAnsi" w:hAnsiTheme="majorHAnsi" w:cstheme="majorHAnsi"/>
          <w:sz w:val="24"/>
          <w:szCs w:val="24"/>
        </w:rPr>
        <w:t>In case you want to view your report immediately, choose at “Run ‘just-created’ report” check-box</w:t>
      </w:r>
      <w:r>
        <w:rPr>
          <w:rFonts w:asciiTheme="majorHAnsi" w:hAnsiTheme="majorHAnsi" w:cstheme="majorHAnsi"/>
          <w:sz w:val="24"/>
          <w:szCs w:val="24"/>
        </w:rPr>
        <w:t xml:space="preserve"> and click “Finish” button.</w:t>
      </w:r>
    </w:p>
    <w:p w:rsidR="008458F7" w:rsidRDefault="008458F7" w:rsidP="0085092E">
      <w:pPr>
        <w:pStyle w:val="ListParagraph"/>
        <w:numPr>
          <w:ilvl w:val="0"/>
          <w:numId w:val="63"/>
        </w:numPr>
        <w:spacing w:before="0"/>
        <w:rPr>
          <w:rFonts w:asciiTheme="majorHAnsi" w:hAnsiTheme="majorHAnsi" w:cstheme="majorHAnsi"/>
          <w:sz w:val="24"/>
          <w:szCs w:val="24"/>
        </w:rPr>
      </w:pPr>
      <w:r>
        <w:rPr>
          <w:rFonts w:asciiTheme="majorHAnsi" w:hAnsiTheme="majorHAnsi" w:cstheme="majorHAnsi"/>
          <w:sz w:val="24"/>
          <w:szCs w:val="24"/>
        </w:rPr>
        <w:t xml:space="preserve">At the end, you will have your report like this if you choose ‘PDF file’. </w:t>
      </w:r>
    </w:p>
    <w:p w:rsidR="008458F7" w:rsidRDefault="008458F7" w:rsidP="00C5519C">
      <w:pPr>
        <w:jc w:val="center"/>
        <w:rPr>
          <w:rFonts w:asciiTheme="majorHAnsi" w:hAnsiTheme="majorHAnsi" w:cstheme="majorHAnsi"/>
          <w:szCs w:val="24"/>
        </w:rPr>
      </w:pPr>
      <w:r>
        <w:rPr>
          <w:rFonts w:asciiTheme="majorHAnsi" w:hAnsiTheme="majorHAnsi" w:cstheme="majorHAnsi"/>
          <w:noProof/>
          <w:szCs w:val="24"/>
        </w:rPr>
        <w:drawing>
          <wp:inline distT="0" distB="0" distL="0" distR="0" wp14:anchorId="0843FED8" wp14:editId="3394631C">
            <wp:extent cx="4329748" cy="2643612"/>
            <wp:effectExtent l="19050" t="0" r="0" b="0"/>
            <wp:docPr id="32" name="Picture 7" descr="repor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result.png"/>
                    <pic:cNvPicPr/>
                  </pic:nvPicPr>
                  <pic:blipFill>
                    <a:blip r:embed="rId231" cstate="print"/>
                    <a:stretch>
                      <a:fillRect/>
                    </a:stretch>
                  </pic:blipFill>
                  <pic:spPr>
                    <a:xfrm>
                      <a:off x="0" y="0"/>
                      <a:ext cx="4332885" cy="2645528"/>
                    </a:xfrm>
                    <a:prstGeom prst="rect">
                      <a:avLst/>
                    </a:prstGeom>
                  </pic:spPr>
                </pic:pic>
              </a:graphicData>
            </a:graphic>
          </wp:inline>
        </w:drawing>
      </w:r>
    </w:p>
    <w:p w:rsidR="008458F7" w:rsidRDefault="008458F7" w:rsidP="00C5519C">
      <w:pPr>
        <w:jc w:val="center"/>
      </w:pPr>
      <w:r>
        <w:t>Sample Report</w:t>
      </w:r>
    </w:p>
    <w:p w:rsidR="008458F7" w:rsidRPr="00AE3CA1" w:rsidRDefault="008458F7" w:rsidP="00C5519C">
      <w:pPr>
        <w:jc w:val="center"/>
        <w:rPr>
          <w:rFonts w:asciiTheme="majorHAnsi" w:hAnsiTheme="majorHAnsi" w:cstheme="majorHAnsi"/>
          <w:szCs w:val="24"/>
        </w:rPr>
      </w:pPr>
    </w:p>
    <w:p w:rsidR="00463ADE" w:rsidRPr="0018417E" w:rsidRDefault="00463ADE" w:rsidP="00463ADE">
      <w:pPr>
        <w:pStyle w:val="Heading2"/>
        <w:rPr>
          <w:rFonts w:asciiTheme="majorHAnsi" w:hAnsiTheme="majorHAnsi"/>
          <w:szCs w:val="28"/>
        </w:rPr>
      </w:pPr>
      <w:bookmarkStart w:id="810" w:name="_Toc322579381"/>
      <w:r w:rsidRPr="0018417E">
        <w:rPr>
          <w:rFonts w:asciiTheme="majorHAnsi" w:hAnsiTheme="majorHAnsi"/>
          <w:szCs w:val="28"/>
        </w:rPr>
        <w:t>Deployment Guide</w:t>
      </w:r>
      <w:bookmarkEnd w:id="810"/>
    </w:p>
    <w:p w:rsidR="00463ADE" w:rsidRPr="0018417E" w:rsidRDefault="00463ADE" w:rsidP="00463ADE">
      <w:pPr>
        <w:pStyle w:val="Heading3"/>
        <w:rPr>
          <w:rFonts w:asciiTheme="majorHAnsi" w:hAnsiTheme="majorHAnsi"/>
          <w:szCs w:val="24"/>
        </w:rPr>
      </w:pPr>
      <w:bookmarkStart w:id="811" w:name="_Toc322579382"/>
      <w:r w:rsidRPr="0018417E">
        <w:rPr>
          <w:rFonts w:asciiTheme="majorHAnsi" w:hAnsiTheme="majorHAnsi"/>
          <w:szCs w:val="24"/>
        </w:rPr>
        <w:t>INSTALL SQL SERVER AND Run SQL Server ScriptS:</w:t>
      </w:r>
      <w:bookmarkEnd w:id="811"/>
    </w:p>
    <w:p w:rsidR="00463ADE" w:rsidRPr="00463ADE" w:rsidRDefault="00463ADE" w:rsidP="00463ADE">
      <w:pPr>
        <w:pStyle w:val="ManualStep"/>
        <w:numPr>
          <w:ilvl w:val="0"/>
          <w:numId w:val="65"/>
        </w:numPr>
        <w:rPr>
          <w:rFonts w:asciiTheme="majorHAnsi" w:hAnsiTheme="majorHAnsi"/>
          <w:szCs w:val="24"/>
          <w:lang w:eastAsia="en-US"/>
        </w:rPr>
      </w:pPr>
      <w:r w:rsidRPr="00463ADE">
        <w:rPr>
          <w:rFonts w:asciiTheme="majorHAnsi" w:hAnsiTheme="majorHAnsi"/>
          <w:szCs w:val="24"/>
          <w:lang w:eastAsia="en-US"/>
        </w:rPr>
        <w:t xml:space="preserve"> Install SQL Server 2008 R2 or later version.</w:t>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drawing>
          <wp:inline distT="0" distB="0" distL="0" distR="0" wp14:anchorId="5EAAFD51" wp14:editId="60C4E597">
            <wp:extent cx="3095625" cy="3676650"/>
            <wp:effectExtent l="0" t="0" r="9525" b="0"/>
            <wp:docPr id="33" name="Picture 33" descr="http://myhosting.com/images/vps/SQLserver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hosting.com/images/vps/SQLserver2008.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95625" cy="3676650"/>
                    </a:xfrm>
                    <a:prstGeom prst="rect">
                      <a:avLst/>
                    </a:prstGeom>
                    <a:noFill/>
                    <a:ln>
                      <a:noFill/>
                    </a:ln>
                  </pic:spPr>
                </pic:pic>
              </a:graphicData>
            </a:graphic>
          </wp:inline>
        </w:drawing>
      </w:r>
    </w:p>
    <w:p w:rsidR="00463ADE" w:rsidRPr="0018417E" w:rsidRDefault="00463ADE" w:rsidP="00463ADE">
      <w:pPr>
        <w:pStyle w:val="ManualStep"/>
        <w:rPr>
          <w:rFonts w:asciiTheme="majorHAnsi" w:hAnsiTheme="majorHAnsi"/>
          <w:szCs w:val="24"/>
          <w:lang w:eastAsia="en-US"/>
        </w:rPr>
      </w:pPr>
      <w:r w:rsidRPr="0018417E">
        <w:rPr>
          <w:rFonts w:asciiTheme="majorHAnsi" w:hAnsiTheme="majorHAnsi"/>
          <w:szCs w:val="24"/>
          <w:lang w:eastAsia="en-US"/>
        </w:rPr>
        <w:t xml:space="preserve"> Navigate to CD-ROM:\Deliverable Package\Database Scripts\</w:t>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drawing>
          <wp:inline distT="0" distB="0" distL="0" distR="0" wp14:anchorId="7CA8B189" wp14:editId="6EAFD33F">
            <wp:extent cx="3609975" cy="904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09975" cy="904875"/>
                    </a:xfrm>
                    <a:prstGeom prst="rect">
                      <a:avLst/>
                    </a:prstGeom>
                  </pic:spPr>
                </pic:pic>
              </a:graphicData>
            </a:graphic>
          </wp:inline>
        </w:drawing>
      </w:r>
    </w:p>
    <w:p w:rsidR="00463ADE" w:rsidRPr="0018417E" w:rsidRDefault="00463ADE" w:rsidP="00463ADE">
      <w:pPr>
        <w:pStyle w:val="ManualStep"/>
        <w:rPr>
          <w:rFonts w:asciiTheme="majorHAnsi" w:hAnsiTheme="majorHAnsi"/>
          <w:szCs w:val="24"/>
          <w:lang w:eastAsia="en-US"/>
        </w:rPr>
      </w:pPr>
      <w:r w:rsidRPr="0018417E">
        <w:rPr>
          <w:rFonts w:asciiTheme="majorHAnsi" w:hAnsiTheme="majorHAnsi"/>
          <w:szCs w:val="24"/>
          <w:lang w:eastAsia="en-US"/>
        </w:rPr>
        <w:t xml:space="preserve"> Take the scripts from the Database folder of the Deployment CD</w:t>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lastRenderedPageBreak/>
        <w:drawing>
          <wp:inline distT="0" distB="0" distL="0" distR="0" wp14:anchorId="6A48091A" wp14:editId="689215F7">
            <wp:extent cx="3495675" cy="1114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495675" cy="1114425"/>
                    </a:xfrm>
                    <a:prstGeom prst="rect">
                      <a:avLst/>
                    </a:prstGeom>
                  </pic:spPr>
                </pic:pic>
              </a:graphicData>
            </a:graphic>
          </wp:inline>
        </w:drawing>
      </w:r>
    </w:p>
    <w:p w:rsidR="00463ADE" w:rsidRPr="0018417E" w:rsidRDefault="00463ADE" w:rsidP="00463ADE">
      <w:pPr>
        <w:pStyle w:val="ManualStep"/>
        <w:rPr>
          <w:rFonts w:asciiTheme="majorHAnsi" w:hAnsiTheme="majorHAnsi"/>
          <w:szCs w:val="24"/>
          <w:lang w:eastAsia="en-US"/>
        </w:rPr>
      </w:pPr>
      <w:r w:rsidRPr="0018417E">
        <w:rPr>
          <w:rFonts w:asciiTheme="majorHAnsi" w:hAnsiTheme="majorHAnsi"/>
          <w:szCs w:val="24"/>
          <w:lang w:eastAsia="en-US"/>
        </w:rPr>
        <w:t xml:space="preserve"> Run the scripts in order:</w:t>
      </w:r>
    </w:p>
    <w:p w:rsidR="00463ADE" w:rsidRPr="0018417E" w:rsidRDefault="00463ADE" w:rsidP="00463ADE">
      <w:pPr>
        <w:pStyle w:val="ManualStep"/>
        <w:numPr>
          <w:ilvl w:val="1"/>
          <w:numId w:val="33"/>
        </w:numPr>
        <w:rPr>
          <w:rFonts w:asciiTheme="majorHAnsi" w:hAnsiTheme="majorHAnsi"/>
          <w:szCs w:val="24"/>
          <w:lang w:eastAsia="en-US"/>
        </w:rPr>
      </w:pPr>
      <w:r w:rsidRPr="0018417E">
        <w:rPr>
          <w:rFonts w:asciiTheme="majorHAnsi" w:hAnsiTheme="majorHAnsi"/>
          <w:szCs w:val="24"/>
          <w:lang w:eastAsia="en-US"/>
        </w:rPr>
        <w:t>LIB_CREATE_DATABASE.sql</w:t>
      </w:r>
    </w:p>
    <w:p w:rsidR="00463ADE" w:rsidRPr="0018417E" w:rsidRDefault="00463ADE" w:rsidP="00463ADE">
      <w:pPr>
        <w:pStyle w:val="ManualStep"/>
        <w:numPr>
          <w:ilvl w:val="1"/>
          <w:numId w:val="33"/>
        </w:numPr>
        <w:rPr>
          <w:rFonts w:asciiTheme="majorHAnsi" w:hAnsiTheme="majorHAnsi"/>
          <w:szCs w:val="24"/>
          <w:lang w:eastAsia="en-US"/>
        </w:rPr>
      </w:pPr>
      <w:r w:rsidRPr="0018417E">
        <w:rPr>
          <w:rFonts w:asciiTheme="majorHAnsi" w:hAnsiTheme="majorHAnsi"/>
          <w:szCs w:val="24"/>
          <w:lang w:eastAsia="en-US"/>
        </w:rPr>
        <w:t>LIB_SCHEMA.sql</w:t>
      </w:r>
    </w:p>
    <w:p w:rsidR="00463ADE" w:rsidRPr="0018417E" w:rsidRDefault="00463ADE" w:rsidP="00463ADE">
      <w:pPr>
        <w:pStyle w:val="ManualStep"/>
        <w:numPr>
          <w:ilvl w:val="1"/>
          <w:numId w:val="33"/>
        </w:numPr>
        <w:rPr>
          <w:rFonts w:asciiTheme="majorHAnsi" w:hAnsiTheme="majorHAnsi"/>
          <w:szCs w:val="24"/>
          <w:lang w:eastAsia="en-US"/>
        </w:rPr>
      </w:pPr>
      <w:r w:rsidRPr="0018417E">
        <w:rPr>
          <w:rFonts w:asciiTheme="majorHAnsi" w:hAnsiTheme="majorHAnsi"/>
          <w:szCs w:val="24"/>
          <w:lang w:eastAsia="en-US"/>
        </w:rPr>
        <w:t>LIB_STORE_PROCEDURE.sql</w:t>
      </w:r>
    </w:p>
    <w:p w:rsidR="00463ADE" w:rsidRPr="0018417E" w:rsidRDefault="00463ADE" w:rsidP="00463ADE">
      <w:pPr>
        <w:pStyle w:val="ManualStep"/>
        <w:numPr>
          <w:ilvl w:val="1"/>
          <w:numId w:val="33"/>
        </w:numPr>
        <w:rPr>
          <w:rFonts w:asciiTheme="majorHAnsi" w:hAnsiTheme="majorHAnsi"/>
          <w:szCs w:val="24"/>
          <w:lang w:eastAsia="en-US"/>
        </w:rPr>
      </w:pPr>
      <w:r w:rsidRPr="0018417E">
        <w:rPr>
          <w:rFonts w:asciiTheme="majorHAnsi" w:hAnsiTheme="majorHAnsi"/>
          <w:szCs w:val="24"/>
          <w:lang w:eastAsia="en-US"/>
        </w:rPr>
        <w:t>LIB_INITIAL_DATA.sql</w:t>
      </w:r>
    </w:p>
    <w:p w:rsidR="00463ADE" w:rsidRPr="0018417E" w:rsidRDefault="00463ADE" w:rsidP="00463ADE">
      <w:pPr>
        <w:pStyle w:val="ManualStep"/>
        <w:numPr>
          <w:ilvl w:val="0"/>
          <w:numId w:val="0"/>
        </w:numPr>
        <w:rPr>
          <w:rFonts w:asciiTheme="majorHAnsi" w:hAnsiTheme="majorHAnsi"/>
          <w:szCs w:val="24"/>
          <w:lang w:eastAsia="en-US"/>
        </w:rPr>
      </w:pPr>
      <w:r w:rsidRPr="0018417E">
        <w:rPr>
          <w:rFonts w:asciiTheme="majorHAnsi" w:hAnsiTheme="majorHAnsi"/>
          <w:noProof/>
          <w:szCs w:val="24"/>
        </w:rPr>
        <w:drawing>
          <wp:inline distT="0" distB="0" distL="0" distR="0" wp14:anchorId="476197AC" wp14:editId="06046D64">
            <wp:extent cx="5362575" cy="18383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362575" cy="1838325"/>
                    </a:xfrm>
                    <a:prstGeom prst="rect">
                      <a:avLst/>
                    </a:prstGeom>
                  </pic:spPr>
                </pic:pic>
              </a:graphicData>
            </a:graphic>
          </wp:inline>
        </w:drawing>
      </w:r>
    </w:p>
    <w:p w:rsidR="00463ADE" w:rsidRPr="0018417E" w:rsidRDefault="00463ADE" w:rsidP="00463ADE">
      <w:pPr>
        <w:pStyle w:val="ManualStep"/>
        <w:rPr>
          <w:rFonts w:asciiTheme="majorHAnsi" w:hAnsiTheme="majorHAnsi"/>
          <w:szCs w:val="24"/>
          <w:lang w:eastAsia="en-US"/>
        </w:rPr>
      </w:pPr>
      <w:r w:rsidRPr="0018417E">
        <w:rPr>
          <w:rFonts w:asciiTheme="majorHAnsi" w:hAnsiTheme="majorHAnsi"/>
          <w:szCs w:val="24"/>
          <w:lang w:eastAsia="en-US"/>
        </w:rPr>
        <w:t xml:space="preserve"> Double check the progress.</w:t>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drawing>
          <wp:inline distT="0" distB="0" distL="0" distR="0" wp14:anchorId="72E548E0" wp14:editId="6129B860">
            <wp:extent cx="2124075" cy="1809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124075" cy="1809750"/>
                    </a:xfrm>
                    <a:prstGeom prst="rect">
                      <a:avLst/>
                    </a:prstGeom>
                  </pic:spPr>
                </pic:pic>
              </a:graphicData>
            </a:graphic>
          </wp:inline>
        </w:drawing>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lastRenderedPageBreak/>
        <w:drawing>
          <wp:inline distT="0" distB="0" distL="0" distR="0" wp14:anchorId="18933696" wp14:editId="62A1C7B2">
            <wp:extent cx="1981200"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981200" cy="2286000"/>
                    </a:xfrm>
                    <a:prstGeom prst="rect">
                      <a:avLst/>
                    </a:prstGeom>
                  </pic:spPr>
                </pic:pic>
              </a:graphicData>
            </a:graphic>
          </wp:inline>
        </w:drawing>
      </w:r>
    </w:p>
    <w:p w:rsidR="00463ADE" w:rsidRPr="0018417E" w:rsidRDefault="00463ADE" w:rsidP="00463ADE">
      <w:pPr>
        <w:pStyle w:val="Heading3"/>
        <w:rPr>
          <w:rFonts w:asciiTheme="majorHAnsi" w:hAnsiTheme="majorHAnsi"/>
          <w:szCs w:val="24"/>
        </w:rPr>
      </w:pPr>
      <w:bookmarkStart w:id="812" w:name="_Toc322579383"/>
      <w:r w:rsidRPr="0018417E">
        <w:rPr>
          <w:rFonts w:asciiTheme="majorHAnsi" w:hAnsiTheme="majorHAnsi"/>
          <w:szCs w:val="24"/>
        </w:rPr>
        <w:t>Install LIB Desktop Application</w:t>
      </w:r>
      <w:bookmarkEnd w:id="812"/>
    </w:p>
    <w:p w:rsidR="00463ADE" w:rsidRPr="00463ADE" w:rsidRDefault="00463ADE" w:rsidP="00463ADE">
      <w:pPr>
        <w:pStyle w:val="ManualStep"/>
        <w:numPr>
          <w:ilvl w:val="0"/>
          <w:numId w:val="66"/>
        </w:numPr>
        <w:rPr>
          <w:rFonts w:asciiTheme="majorHAnsi" w:hAnsiTheme="majorHAnsi"/>
          <w:szCs w:val="24"/>
          <w:lang w:eastAsia="en-US"/>
        </w:rPr>
      </w:pPr>
      <w:r w:rsidRPr="00463ADE">
        <w:rPr>
          <w:rFonts w:asciiTheme="majorHAnsi" w:hAnsiTheme="majorHAnsi"/>
          <w:szCs w:val="24"/>
          <w:lang w:eastAsia="en-US"/>
        </w:rPr>
        <w:t xml:space="preserve"> Install the .NET Framework 3.5 SP 1 before continue to step 2.</w:t>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drawing>
          <wp:inline distT="0" distB="0" distL="0" distR="0" wp14:anchorId="7376E222" wp14:editId="32CE36D3">
            <wp:extent cx="2857500" cy="1905000"/>
            <wp:effectExtent l="0" t="0" r="0" b="0"/>
            <wp:docPr id="39" name="Picture 39" descr="http://www.dmxzone.com/downloads/images/_net_log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mxzone.com/downloads/images/_net_logo_2.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463ADE" w:rsidRPr="0018417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Navigate to CD-ROM:\Deliverable Package\Desktop Application\</w:t>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drawing>
          <wp:inline distT="0" distB="0" distL="0" distR="0" wp14:anchorId="2C1A1BE3" wp14:editId="00ACA823">
            <wp:extent cx="3400425" cy="876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400425" cy="876300"/>
                    </a:xfrm>
                    <a:prstGeom prst="rect">
                      <a:avLst/>
                    </a:prstGeom>
                  </pic:spPr>
                </pic:pic>
              </a:graphicData>
            </a:graphic>
          </wp:inline>
        </w:drawing>
      </w:r>
    </w:p>
    <w:p w:rsidR="00463ADE" w:rsidRPr="0018417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Run the Setup.exe.</w:t>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drawing>
          <wp:inline distT="0" distB="0" distL="0" distR="0" wp14:anchorId="7ABB03EE" wp14:editId="7392AAA9">
            <wp:extent cx="355282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552825" cy="809625"/>
                    </a:xfrm>
                    <a:prstGeom prst="rect">
                      <a:avLst/>
                    </a:prstGeom>
                  </pic:spPr>
                </pic:pic>
              </a:graphicData>
            </a:graphic>
          </wp:inline>
        </w:drawing>
      </w:r>
    </w:p>
    <w:p w:rsidR="00463ADE" w:rsidRPr="0018417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lastRenderedPageBreak/>
        <w:t xml:space="preserve"> Specify the install location.</w:t>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drawing>
          <wp:inline distT="0" distB="0" distL="0" distR="0" wp14:anchorId="5CA9FBAC" wp14:editId="0028CD14">
            <wp:extent cx="3733800" cy="2009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733800" cy="2009775"/>
                    </a:xfrm>
                    <a:prstGeom prst="rect">
                      <a:avLst/>
                    </a:prstGeom>
                  </pic:spPr>
                </pic:pic>
              </a:graphicData>
            </a:graphic>
          </wp:inline>
        </w:drawing>
      </w:r>
    </w:p>
    <w:p w:rsidR="00463ADE" w:rsidRPr="0018417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Re-configure the LIB.exe.config file from the [Install Location]</w:t>
      </w:r>
    </w:p>
    <w:p w:rsidR="00463ADE" w:rsidRPr="0018417E" w:rsidRDefault="00463ADE" w:rsidP="00463ADE">
      <w:pPr>
        <w:pStyle w:val="ManualStep"/>
        <w:numPr>
          <w:ilvl w:val="0"/>
          <w:numId w:val="0"/>
        </w:numPr>
        <w:jc w:val="center"/>
        <w:rPr>
          <w:rFonts w:asciiTheme="majorHAnsi" w:hAnsiTheme="majorHAnsi"/>
          <w:szCs w:val="24"/>
          <w:lang w:eastAsia="en-US"/>
        </w:rPr>
      </w:pPr>
      <w:r w:rsidRPr="0018417E">
        <w:rPr>
          <w:rFonts w:asciiTheme="majorHAnsi" w:hAnsiTheme="majorHAnsi"/>
          <w:noProof/>
          <w:szCs w:val="24"/>
        </w:rPr>
        <w:drawing>
          <wp:inline distT="0" distB="0" distL="0" distR="0" wp14:anchorId="385038B4" wp14:editId="789C3352">
            <wp:extent cx="5086350" cy="3686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086350" cy="3686175"/>
                    </a:xfrm>
                    <a:prstGeom prst="rect">
                      <a:avLst/>
                    </a:prstGeom>
                  </pic:spPr>
                </pic:pic>
              </a:graphicData>
            </a:graphic>
          </wp:inline>
        </w:drawing>
      </w:r>
    </w:p>
    <w:tbl>
      <w:tblPr>
        <w:tblStyle w:val="LightList"/>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6"/>
        <w:gridCol w:w="4957"/>
      </w:tblGrid>
      <w:tr w:rsidR="00463ADE" w:rsidRPr="0018417E" w:rsidTr="004C568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46" w:type="dxa"/>
            <w:shd w:val="clear" w:color="auto" w:fill="D9D9D9" w:themeFill="background1" w:themeFillShade="D9"/>
          </w:tcPr>
          <w:p w:rsidR="00463ADE" w:rsidRPr="0018417E" w:rsidRDefault="00463ADE" w:rsidP="00463ADE">
            <w:pPr>
              <w:pStyle w:val="ManualStep"/>
              <w:numPr>
                <w:ilvl w:val="0"/>
                <w:numId w:val="0"/>
              </w:numPr>
              <w:jc w:val="center"/>
              <w:rPr>
                <w:rFonts w:asciiTheme="majorHAnsi" w:hAnsiTheme="majorHAnsi"/>
                <w:color w:val="auto"/>
                <w:szCs w:val="24"/>
                <w:lang w:eastAsia="en-US"/>
              </w:rPr>
            </w:pPr>
            <w:r w:rsidRPr="0018417E">
              <w:rPr>
                <w:rFonts w:asciiTheme="majorHAnsi" w:hAnsiTheme="majorHAnsi"/>
                <w:color w:val="auto"/>
                <w:szCs w:val="24"/>
                <w:lang w:eastAsia="en-US"/>
              </w:rPr>
              <w:t>Key</w:t>
            </w:r>
          </w:p>
        </w:tc>
        <w:tc>
          <w:tcPr>
            <w:tcW w:w="5417" w:type="dxa"/>
            <w:shd w:val="clear" w:color="auto" w:fill="D9D9D9" w:themeFill="background1" w:themeFillShade="D9"/>
          </w:tcPr>
          <w:p w:rsidR="00463ADE" w:rsidRPr="0018417E" w:rsidRDefault="00463ADE" w:rsidP="00463ADE">
            <w:pPr>
              <w:pStyle w:val="ManualStep"/>
              <w:numPr>
                <w:ilvl w:val="0"/>
                <w:numId w:val="0"/>
              </w:num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Cs w:val="24"/>
                <w:lang w:eastAsia="en-US"/>
              </w:rPr>
            </w:pPr>
            <w:r>
              <w:rPr>
                <w:rFonts w:asciiTheme="majorHAnsi" w:hAnsiTheme="majorHAnsi"/>
                <w:color w:val="auto"/>
                <w:szCs w:val="24"/>
                <w:lang w:eastAsia="en-US"/>
              </w:rPr>
              <w:t>Description</w:t>
            </w:r>
          </w:p>
        </w:tc>
      </w:tr>
      <w:tr w:rsidR="00463ADE" w:rsidRPr="0018417E" w:rsidTr="0046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6" w:type="dxa"/>
          </w:tcPr>
          <w:p w:rsidR="00463ADE" w:rsidRPr="0018417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Data Source</w:t>
            </w:r>
          </w:p>
        </w:tc>
        <w:tc>
          <w:tcPr>
            <w:tcW w:w="5417" w:type="dxa"/>
          </w:tcPr>
          <w:p w:rsidR="00463ADE" w:rsidRPr="0018417E" w:rsidRDefault="00463ADE" w:rsidP="00463ADE">
            <w:pPr>
              <w:pStyle w:val="ManualStep"/>
              <w:numPr>
                <w:ilvl w:val="0"/>
                <w:numId w:val="0"/>
              </w:numPr>
              <w:cnfStyle w:val="000000100000" w:firstRow="0" w:lastRow="0" w:firstColumn="0" w:lastColumn="0" w:oddVBand="0" w:evenVBand="0" w:oddHBand="1"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Name of the Database server</w:t>
            </w:r>
          </w:p>
        </w:tc>
      </w:tr>
      <w:tr w:rsidR="00463ADE" w:rsidRPr="0018417E" w:rsidTr="00463ADE">
        <w:tc>
          <w:tcPr>
            <w:cnfStyle w:val="001000000000" w:firstRow="0" w:lastRow="0" w:firstColumn="1" w:lastColumn="0" w:oddVBand="0" w:evenVBand="0" w:oddHBand="0" w:evenHBand="0" w:firstRowFirstColumn="0" w:firstRowLastColumn="0" w:lastRowFirstColumn="0" w:lastRowLastColumn="0"/>
            <w:tcW w:w="2946" w:type="dxa"/>
          </w:tcPr>
          <w:p w:rsidR="00463ADE" w:rsidRPr="0018417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Database</w:t>
            </w:r>
          </w:p>
        </w:tc>
        <w:tc>
          <w:tcPr>
            <w:tcW w:w="5417" w:type="dxa"/>
          </w:tcPr>
          <w:p w:rsidR="00463ADE" w:rsidRPr="0018417E" w:rsidRDefault="00463ADE" w:rsidP="00463ADE">
            <w:pPr>
              <w:pStyle w:val="ManualStep"/>
              <w:numPr>
                <w:ilvl w:val="0"/>
                <w:numId w:val="0"/>
              </w:numPr>
              <w:cnfStyle w:val="000000000000" w:firstRow="0" w:lastRow="0" w:firstColumn="0" w:lastColumn="0" w:oddVBand="0" w:evenVBand="0" w:oddHBand="0"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Name of the Database registered in server</w:t>
            </w:r>
          </w:p>
        </w:tc>
      </w:tr>
      <w:tr w:rsidR="00463ADE" w:rsidRPr="0018417E" w:rsidTr="0046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6" w:type="dxa"/>
          </w:tcPr>
          <w:p w:rsidR="00463ADE" w:rsidRPr="0018417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User Id</w:t>
            </w:r>
          </w:p>
        </w:tc>
        <w:tc>
          <w:tcPr>
            <w:tcW w:w="5417" w:type="dxa"/>
          </w:tcPr>
          <w:p w:rsidR="00463ADE" w:rsidRPr="0018417E" w:rsidRDefault="00463ADE" w:rsidP="00463ADE">
            <w:pPr>
              <w:pStyle w:val="ManualStep"/>
              <w:numPr>
                <w:ilvl w:val="0"/>
                <w:numId w:val="0"/>
              </w:numPr>
              <w:cnfStyle w:val="000000100000" w:firstRow="0" w:lastRow="0" w:firstColumn="0" w:lastColumn="0" w:oddVBand="0" w:evenVBand="0" w:oddHBand="1"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user id of Database server</w:t>
            </w:r>
          </w:p>
        </w:tc>
      </w:tr>
      <w:tr w:rsidR="00463ADE" w:rsidRPr="0018417E" w:rsidTr="00463ADE">
        <w:tc>
          <w:tcPr>
            <w:cnfStyle w:val="001000000000" w:firstRow="0" w:lastRow="0" w:firstColumn="1" w:lastColumn="0" w:oddVBand="0" w:evenVBand="0" w:oddHBand="0" w:evenHBand="0" w:firstRowFirstColumn="0" w:firstRowLastColumn="0" w:lastRowFirstColumn="0" w:lastRowLastColumn="0"/>
            <w:tcW w:w="2946" w:type="dxa"/>
          </w:tcPr>
          <w:p w:rsidR="00463ADE" w:rsidRPr="0018417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Password</w:t>
            </w:r>
          </w:p>
        </w:tc>
        <w:tc>
          <w:tcPr>
            <w:tcW w:w="5417" w:type="dxa"/>
          </w:tcPr>
          <w:p w:rsidR="00463ADE" w:rsidRPr="0018417E" w:rsidRDefault="00463ADE" w:rsidP="00463ADE">
            <w:pPr>
              <w:pStyle w:val="ManualStep"/>
              <w:numPr>
                <w:ilvl w:val="0"/>
                <w:numId w:val="0"/>
              </w:numPr>
              <w:cnfStyle w:val="000000000000" w:firstRow="0" w:lastRow="0" w:firstColumn="0" w:lastColumn="0" w:oddVBand="0" w:evenVBand="0" w:oddHBand="0"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password of authenticate user</w:t>
            </w:r>
          </w:p>
        </w:tc>
      </w:tr>
      <w:tr w:rsidR="00463ADE" w:rsidRPr="0018417E" w:rsidTr="0046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ImageFolder</w:t>
            </w:r>
          </w:p>
        </w:tc>
        <w:tc>
          <w:tcPr>
            <w:tcW w:w="5417" w:type="dxa"/>
          </w:tcPr>
          <w:p w:rsidR="00463ADE" w:rsidRPr="0018417E" w:rsidRDefault="00463ADE" w:rsidP="00463ADE">
            <w:pPr>
              <w:pStyle w:val="ManualStep"/>
              <w:numPr>
                <w:ilvl w:val="0"/>
                <w:numId w:val="0"/>
              </w:numPr>
              <w:cnfStyle w:val="000000100000" w:firstRow="0" w:lastRow="0" w:firstColumn="0" w:lastColumn="0" w:oddVBand="0" w:evenVBand="0" w:oddHBand="1"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folder of cover images</w:t>
            </w:r>
          </w:p>
        </w:tc>
      </w:tr>
      <w:tr w:rsidR="00463ADE" w:rsidRPr="0018417E" w:rsidTr="00463ADE">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NotAvaiable</w:t>
            </w:r>
          </w:p>
        </w:tc>
        <w:tc>
          <w:tcPr>
            <w:tcW w:w="5417" w:type="dxa"/>
          </w:tcPr>
          <w:p w:rsidR="00463ADE" w:rsidRPr="0018417E" w:rsidRDefault="00463ADE" w:rsidP="00463ADE">
            <w:pPr>
              <w:pStyle w:val="ManualStep"/>
              <w:numPr>
                <w:ilvl w:val="0"/>
                <w:numId w:val="0"/>
              </w:numPr>
              <w:cnfStyle w:val="000000000000" w:firstRow="0" w:lastRow="0" w:firstColumn="0" w:lastColumn="0" w:oddVBand="0" w:evenVBand="0" w:oddHBand="0"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file to be used when a book has no cover</w:t>
            </w:r>
          </w:p>
        </w:tc>
      </w:tr>
      <w:tr w:rsidR="00463ADE" w:rsidRPr="0018417E" w:rsidTr="0046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lastRenderedPageBreak/>
              <w:t>NumberOfRecord</w:t>
            </w:r>
          </w:p>
        </w:tc>
        <w:tc>
          <w:tcPr>
            <w:tcW w:w="5417" w:type="dxa"/>
          </w:tcPr>
          <w:p w:rsidR="00463ADE" w:rsidRPr="0018417E" w:rsidRDefault="00463ADE" w:rsidP="00463ADE">
            <w:pPr>
              <w:pStyle w:val="ManualStep"/>
              <w:numPr>
                <w:ilvl w:val="0"/>
                <w:numId w:val="0"/>
              </w:numPr>
              <w:cnfStyle w:val="000000100000" w:firstRow="0" w:lastRow="0" w:firstColumn="0" w:lastColumn="0" w:oddVBand="0" w:evenVBand="0" w:oddHBand="1"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Number of record to be shown on the result list</w:t>
            </w:r>
          </w:p>
        </w:tc>
      </w:tr>
      <w:tr w:rsidR="00463ADE" w:rsidRPr="0018417E" w:rsidTr="00463ADE">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EmailAddress</w:t>
            </w:r>
          </w:p>
        </w:tc>
        <w:tc>
          <w:tcPr>
            <w:tcW w:w="5417" w:type="dxa"/>
          </w:tcPr>
          <w:p w:rsidR="00463ADE" w:rsidRPr="0018417E" w:rsidRDefault="00463ADE" w:rsidP="00463ADE">
            <w:pPr>
              <w:pStyle w:val="ManualStep"/>
              <w:numPr>
                <w:ilvl w:val="0"/>
                <w:numId w:val="0"/>
              </w:numPr>
              <w:cnfStyle w:val="000000000000" w:firstRow="0" w:lastRow="0" w:firstColumn="0" w:lastColumn="0" w:oddVBand="0" w:evenVBand="0" w:oddHBand="0"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email address of the Library</w:t>
            </w:r>
          </w:p>
        </w:tc>
      </w:tr>
      <w:tr w:rsidR="00463ADE" w:rsidRPr="0018417E" w:rsidTr="0046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SMTPHost</w:t>
            </w:r>
          </w:p>
        </w:tc>
        <w:tc>
          <w:tcPr>
            <w:tcW w:w="5417" w:type="dxa"/>
          </w:tcPr>
          <w:p w:rsidR="00463ADE" w:rsidRPr="0018417E" w:rsidRDefault="00463ADE" w:rsidP="00463ADE">
            <w:pPr>
              <w:pStyle w:val="ManualStep"/>
              <w:numPr>
                <w:ilvl w:val="0"/>
                <w:numId w:val="0"/>
              </w:numPr>
              <w:cnfStyle w:val="000000100000" w:firstRow="0" w:lastRow="0" w:firstColumn="0" w:lastColumn="0" w:oddVBand="0" w:evenVBand="0" w:oddHBand="1"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SMTP host of the email</w:t>
            </w:r>
          </w:p>
        </w:tc>
      </w:tr>
      <w:tr w:rsidR="00463ADE" w:rsidRPr="0018417E" w:rsidTr="00463ADE">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SMTPPort</w:t>
            </w:r>
          </w:p>
        </w:tc>
        <w:tc>
          <w:tcPr>
            <w:tcW w:w="5417" w:type="dxa"/>
          </w:tcPr>
          <w:p w:rsidR="00463ADE" w:rsidRPr="0018417E" w:rsidRDefault="00463ADE" w:rsidP="00463ADE">
            <w:pPr>
              <w:pStyle w:val="ManualStep"/>
              <w:numPr>
                <w:ilvl w:val="0"/>
                <w:numId w:val="0"/>
              </w:numPr>
              <w:cnfStyle w:val="000000000000" w:firstRow="0" w:lastRow="0" w:firstColumn="0" w:lastColumn="0" w:oddVBand="0" w:evenVBand="0" w:oddHBand="0"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SMTP port for using SSL or not</w:t>
            </w:r>
          </w:p>
        </w:tc>
      </w:tr>
      <w:tr w:rsidR="00463ADE" w:rsidRPr="0018417E" w:rsidTr="0046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AuthenticationId</w:t>
            </w:r>
          </w:p>
        </w:tc>
        <w:tc>
          <w:tcPr>
            <w:tcW w:w="5417" w:type="dxa"/>
          </w:tcPr>
          <w:p w:rsidR="00463ADE" w:rsidRPr="0018417E" w:rsidRDefault="00463ADE" w:rsidP="00463ADE">
            <w:pPr>
              <w:pStyle w:val="ManualStep"/>
              <w:numPr>
                <w:ilvl w:val="0"/>
                <w:numId w:val="0"/>
              </w:numPr>
              <w:cnfStyle w:val="000000100000" w:firstRow="0" w:lastRow="0" w:firstColumn="0" w:lastColumn="0" w:oddVBand="0" w:evenVBand="0" w:oddHBand="1"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authentication id of SMTP host</w:t>
            </w:r>
          </w:p>
        </w:tc>
      </w:tr>
      <w:tr w:rsidR="00463ADE" w:rsidRPr="0018417E" w:rsidTr="00463ADE">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AuthenticationPassword</w:t>
            </w:r>
          </w:p>
        </w:tc>
        <w:tc>
          <w:tcPr>
            <w:tcW w:w="5417" w:type="dxa"/>
          </w:tcPr>
          <w:p w:rsidR="00463ADE" w:rsidRPr="0018417E" w:rsidRDefault="00463ADE" w:rsidP="00463ADE">
            <w:pPr>
              <w:pStyle w:val="ManualStep"/>
              <w:numPr>
                <w:ilvl w:val="0"/>
                <w:numId w:val="0"/>
              </w:numPr>
              <w:cnfStyle w:val="000000000000" w:firstRow="0" w:lastRow="0" w:firstColumn="0" w:lastColumn="0" w:oddVBand="0" w:evenVBand="0" w:oddHBand="0"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authentication password of SMTP host</w:t>
            </w:r>
          </w:p>
        </w:tc>
      </w:tr>
      <w:tr w:rsidR="00463ADE" w:rsidRPr="0018417E" w:rsidTr="0046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MailProgram</w:t>
            </w:r>
          </w:p>
        </w:tc>
        <w:tc>
          <w:tcPr>
            <w:tcW w:w="5417" w:type="dxa"/>
          </w:tcPr>
          <w:p w:rsidR="00463ADE" w:rsidRPr="0018417E" w:rsidRDefault="00463ADE" w:rsidP="00463ADE">
            <w:pPr>
              <w:pStyle w:val="ManualStep"/>
              <w:numPr>
                <w:ilvl w:val="0"/>
                <w:numId w:val="0"/>
              </w:numPr>
              <w:cnfStyle w:val="000000100000" w:firstRow="0" w:lastRow="0" w:firstColumn="0" w:lastColumn="0" w:oddVBand="0" w:evenVBand="0" w:oddHBand="1"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program’s file name used for auto mailing to send reader the remind about the expiration</w:t>
            </w:r>
          </w:p>
        </w:tc>
      </w:tr>
      <w:tr w:rsidR="00463ADE" w:rsidRPr="0018417E" w:rsidTr="00463ADE">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MailSubject</w:t>
            </w:r>
          </w:p>
        </w:tc>
        <w:tc>
          <w:tcPr>
            <w:tcW w:w="5417" w:type="dxa"/>
          </w:tcPr>
          <w:p w:rsidR="00463ADE" w:rsidRPr="0018417E" w:rsidRDefault="00463ADE" w:rsidP="00463ADE">
            <w:pPr>
              <w:pStyle w:val="ManualStep"/>
              <w:numPr>
                <w:ilvl w:val="0"/>
                <w:numId w:val="0"/>
              </w:numPr>
              <w:cnfStyle w:val="000000000000" w:firstRow="0" w:lastRow="0" w:firstColumn="0" w:lastColumn="0" w:oddVBand="0" w:evenVBand="0" w:oddHBand="0"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subject of the mail to be send to reader</w:t>
            </w:r>
          </w:p>
        </w:tc>
      </w:tr>
      <w:tr w:rsidR="00463ADE" w:rsidRPr="0018417E" w:rsidTr="0046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MailTime</w:t>
            </w:r>
          </w:p>
        </w:tc>
        <w:tc>
          <w:tcPr>
            <w:tcW w:w="5417" w:type="dxa"/>
          </w:tcPr>
          <w:p w:rsidR="00463ADE" w:rsidRPr="0018417E" w:rsidRDefault="00463ADE" w:rsidP="00463ADE">
            <w:pPr>
              <w:pStyle w:val="ManualStep"/>
              <w:numPr>
                <w:ilvl w:val="0"/>
                <w:numId w:val="0"/>
              </w:numPr>
              <w:cnfStyle w:val="000000100000" w:firstRow="0" w:lastRow="0" w:firstColumn="0" w:lastColumn="0" w:oddVBand="0" w:evenVBand="0" w:oddHBand="1"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mailing moment (24h)</w:t>
            </w:r>
          </w:p>
        </w:tc>
      </w:tr>
      <w:tr w:rsidR="00463ADE" w:rsidRPr="0018417E" w:rsidTr="00463ADE">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MailInterval</w:t>
            </w:r>
          </w:p>
        </w:tc>
        <w:tc>
          <w:tcPr>
            <w:tcW w:w="5417" w:type="dxa"/>
          </w:tcPr>
          <w:p w:rsidR="00463ADE" w:rsidRPr="0018417E" w:rsidRDefault="00463ADE" w:rsidP="00463ADE">
            <w:pPr>
              <w:pStyle w:val="ManualStep"/>
              <w:numPr>
                <w:ilvl w:val="0"/>
                <w:numId w:val="0"/>
              </w:numPr>
              <w:cnfStyle w:val="000000000000" w:firstRow="0" w:lastRow="0" w:firstColumn="0" w:lastColumn="0" w:oddVBand="0" w:evenVBand="0" w:oddHBand="0"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number of mailing times</w:t>
            </w:r>
          </w:p>
        </w:tc>
      </w:tr>
      <w:tr w:rsidR="00463ADE" w:rsidRPr="0018417E" w:rsidTr="0046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SchedulerAccount</w:t>
            </w:r>
          </w:p>
        </w:tc>
        <w:tc>
          <w:tcPr>
            <w:tcW w:w="5417" w:type="dxa"/>
          </w:tcPr>
          <w:p w:rsidR="00463ADE" w:rsidRPr="0018417E" w:rsidRDefault="00463ADE" w:rsidP="00463ADE">
            <w:pPr>
              <w:pStyle w:val="ManualStep"/>
              <w:numPr>
                <w:ilvl w:val="0"/>
                <w:numId w:val="0"/>
              </w:numPr>
              <w:cnfStyle w:val="000000100000" w:firstRow="0" w:lastRow="0" w:firstColumn="0" w:lastColumn="0" w:oddVBand="0" w:evenVBand="0" w:oddHBand="1"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administrator account used for running auto mailing application</w:t>
            </w:r>
          </w:p>
        </w:tc>
      </w:tr>
      <w:tr w:rsidR="00463ADE" w:rsidRPr="0018417E" w:rsidTr="00463ADE">
        <w:tc>
          <w:tcPr>
            <w:cnfStyle w:val="001000000000" w:firstRow="0" w:lastRow="0" w:firstColumn="1" w:lastColumn="0" w:oddVBand="0" w:evenVBand="0" w:oddHBand="0" w:evenHBand="0" w:firstRowFirstColumn="0" w:firstRowLastColumn="0" w:lastRowFirstColumn="0" w:lastRowLastColumn="0"/>
            <w:tcW w:w="2946" w:type="dxa"/>
          </w:tcPr>
          <w:p w:rsidR="00463ADE" w:rsidRDefault="00463ADE" w:rsidP="00463ADE">
            <w:pPr>
              <w:pStyle w:val="ManualStep"/>
              <w:numPr>
                <w:ilvl w:val="0"/>
                <w:numId w:val="0"/>
              </w:numPr>
              <w:rPr>
                <w:rFonts w:asciiTheme="majorHAnsi" w:hAnsiTheme="majorHAnsi"/>
                <w:szCs w:val="24"/>
                <w:lang w:eastAsia="en-US"/>
              </w:rPr>
            </w:pPr>
            <w:r>
              <w:rPr>
                <w:rFonts w:asciiTheme="majorHAnsi" w:hAnsiTheme="majorHAnsi"/>
                <w:szCs w:val="24"/>
                <w:lang w:eastAsia="en-US"/>
              </w:rPr>
              <w:t>SchedulerPassword</w:t>
            </w:r>
          </w:p>
        </w:tc>
        <w:tc>
          <w:tcPr>
            <w:tcW w:w="5417" w:type="dxa"/>
          </w:tcPr>
          <w:p w:rsidR="00463ADE" w:rsidRPr="0018417E" w:rsidRDefault="00463ADE" w:rsidP="00463ADE">
            <w:pPr>
              <w:pStyle w:val="ManualStep"/>
              <w:numPr>
                <w:ilvl w:val="0"/>
                <w:numId w:val="0"/>
              </w:numPr>
              <w:cnfStyle w:val="000000000000" w:firstRow="0" w:lastRow="0" w:firstColumn="0" w:lastColumn="0" w:oddVBand="0" w:evenVBand="0" w:oddHBand="0" w:evenHBand="0" w:firstRowFirstColumn="0" w:firstRowLastColumn="0" w:lastRowFirstColumn="0" w:lastRowLastColumn="0"/>
              <w:rPr>
                <w:rFonts w:asciiTheme="majorHAnsi" w:hAnsiTheme="majorHAnsi"/>
                <w:szCs w:val="24"/>
                <w:lang w:eastAsia="en-US"/>
              </w:rPr>
            </w:pPr>
            <w:r>
              <w:rPr>
                <w:rFonts w:asciiTheme="majorHAnsi" w:hAnsiTheme="majorHAnsi"/>
                <w:szCs w:val="24"/>
                <w:lang w:eastAsia="en-US"/>
              </w:rPr>
              <w:t>The administrator password used for running auto mailing application</w:t>
            </w:r>
          </w:p>
        </w:tc>
      </w:tr>
    </w:tbl>
    <w:p w:rsidR="00463ADE" w:rsidRPr="0018417E" w:rsidRDefault="00463ADE" w:rsidP="00463ADE">
      <w:pPr>
        <w:pStyle w:val="ManualStep"/>
        <w:numPr>
          <w:ilvl w:val="0"/>
          <w:numId w:val="0"/>
        </w:numPr>
        <w:rPr>
          <w:rFonts w:asciiTheme="majorHAnsi" w:hAnsiTheme="majorHAnsi"/>
          <w:szCs w:val="24"/>
          <w:lang w:eastAsia="en-US"/>
        </w:rPr>
      </w:pPr>
    </w:p>
    <w:p w:rsidR="00463AD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Run the LIB.exe from the [Install Location] or Library Management System from the [All Programs] in [Start Menu]</w:t>
      </w:r>
    </w:p>
    <w:p w:rsidR="00463ADE" w:rsidRPr="0018417E" w:rsidRDefault="00463ADE" w:rsidP="00463ADE">
      <w:pPr>
        <w:pStyle w:val="ManualStep"/>
        <w:numPr>
          <w:ilvl w:val="0"/>
          <w:numId w:val="0"/>
        </w:numPr>
        <w:jc w:val="center"/>
        <w:rPr>
          <w:rFonts w:asciiTheme="majorHAnsi" w:hAnsiTheme="majorHAnsi"/>
          <w:szCs w:val="24"/>
          <w:lang w:eastAsia="en-US"/>
        </w:rPr>
      </w:pPr>
      <w:r>
        <w:rPr>
          <w:noProof/>
        </w:rPr>
        <w:drawing>
          <wp:inline distT="0" distB="0" distL="0" distR="0" wp14:anchorId="1B69C887" wp14:editId="443EA08F">
            <wp:extent cx="3752850" cy="752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752850" cy="752475"/>
                    </a:xfrm>
                    <a:prstGeom prst="rect">
                      <a:avLst/>
                    </a:prstGeom>
                  </pic:spPr>
                </pic:pic>
              </a:graphicData>
            </a:graphic>
          </wp:inline>
        </w:drawing>
      </w:r>
    </w:p>
    <w:p w:rsidR="00463ADE" w:rsidRPr="0018417E" w:rsidRDefault="00463ADE" w:rsidP="00463ADE">
      <w:pPr>
        <w:pStyle w:val="Heading3"/>
        <w:rPr>
          <w:rFonts w:asciiTheme="majorHAnsi" w:hAnsiTheme="majorHAnsi"/>
          <w:szCs w:val="24"/>
        </w:rPr>
      </w:pPr>
      <w:bookmarkStart w:id="813" w:name="_Toc322579384"/>
      <w:r w:rsidRPr="0018417E">
        <w:rPr>
          <w:rFonts w:asciiTheme="majorHAnsi" w:hAnsiTheme="majorHAnsi"/>
          <w:szCs w:val="24"/>
        </w:rPr>
        <w:t>Install the LIB OPAC System</w:t>
      </w:r>
      <w:bookmarkEnd w:id="813"/>
    </w:p>
    <w:p w:rsidR="00463ADE" w:rsidRPr="00463ADE" w:rsidRDefault="00463ADE" w:rsidP="00463ADE">
      <w:pPr>
        <w:pStyle w:val="ManualStep"/>
        <w:numPr>
          <w:ilvl w:val="0"/>
          <w:numId w:val="67"/>
        </w:numPr>
        <w:rPr>
          <w:rFonts w:asciiTheme="majorHAnsi" w:hAnsiTheme="majorHAnsi"/>
          <w:szCs w:val="24"/>
          <w:lang w:eastAsia="en-US"/>
        </w:rPr>
      </w:pPr>
      <w:r w:rsidRPr="00463ADE">
        <w:rPr>
          <w:rFonts w:asciiTheme="majorHAnsi" w:hAnsiTheme="majorHAnsi"/>
          <w:szCs w:val="24"/>
          <w:lang w:eastAsia="en-US"/>
        </w:rPr>
        <w:t xml:space="preserve"> Install the IIS (Internet Information Service) in your server before continue to step 2.</w:t>
      </w:r>
    </w:p>
    <w:p w:rsidR="00463ADE" w:rsidRPr="0018417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Install the .NET Framework 4.0 before continue to step 3.</w:t>
      </w:r>
    </w:p>
    <w:p w:rsidR="00463AD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Navigate to CD-ROM:\Deliverable Package\OPAC System\</w:t>
      </w:r>
    </w:p>
    <w:p w:rsidR="00463ADE" w:rsidRPr="00537E66" w:rsidRDefault="00463ADE" w:rsidP="00463ADE">
      <w:pPr>
        <w:pStyle w:val="ManualStep"/>
        <w:numPr>
          <w:ilvl w:val="0"/>
          <w:numId w:val="0"/>
        </w:numPr>
        <w:jc w:val="center"/>
        <w:rPr>
          <w:rFonts w:asciiTheme="majorHAnsi" w:hAnsiTheme="majorHAnsi"/>
          <w:szCs w:val="24"/>
          <w:lang w:eastAsia="en-US"/>
        </w:rPr>
      </w:pPr>
      <w:r>
        <w:rPr>
          <w:noProof/>
        </w:rPr>
        <w:drawing>
          <wp:inline distT="0" distB="0" distL="0" distR="0" wp14:anchorId="31A26CA9" wp14:editId="3F2F59A6">
            <wp:extent cx="3543300" cy="85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543300" cy="857250"/>
                    </a:xfrm>
                    <a:prstGeom prst="rect">
                      <a:avLst/>
                    </a:prstGeom>
                  </pic:spPr>
                </pic:pic>
              </a:graphicData>
            </a:graphic>
          </wp:inline>
        </w:drawing>
      </w:r>
    </w:p>
    <w:p w:rsidR="00463ADE" w:rsidRPr="0018417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Copy all the script to specific location on your Server.</w:t>
      </w:r>
    </w:p>
    <w:p w:rsidR="00463AD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Create a new website in IIS.</w:t>
      </w:r>
    </w:p>
    <w:p w:rsidR="00463ADE" w:rsidRPr="0018417E" w:rsidRDefault="00463ADE" w:rsidP="00463ADE">
      <w:pPr>
        <w:pStyle w:val="ManualStep"/>
        <w:numPr>
          <w:ilvl w:val="0"/>
          <w:numId w:val="0"/>
        </w:numPr>
        <w:jc w:val="center"/>
        <w:rPr>
          <w:rFonts w:asciiTheme="majorHAnsi" w:hAnsiTheme="majorHAnsi"/>
          <w:szCs w:val="24"/>
          <w:lang w:eastAsia="en-US"/>
        </w:rPr>
      </w:pPr>
      <w:r>
        <w:rPr>
          <w:noProof/>
        </w:rPr>
        <w:lastRenderedPageBreak/>
        <w:drawing>
          <wp:inline distT="0" distB="0" distL="0" distR="0" wp14:anchorId="168F0F5F" wp14:editId="094D6FBB">
            <wp:extent cx="3295961" cy="21441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t="1" b="28358"/>
                    <a:stretch/>
                  </pic:blipFill>
                  <pic:spPr bwMode="auto">
                    <a:xfrm>
                      <a:off x="0" y="0"/>
                      <a:ext cx="3314700" cy="2156300"/>
                    </a:xfrm>
                    <a:prstGeom prst="rect">
                      <a:avLst/>
                    </a:prstGeom>
                    <a:ln>
                      <a:noFill/>
                    </a:ln>
                    <a:extLst>
                      <a:ext uri="{53640926-AAD7-44D8-BBD7-CCE9431645EC}">
                        <a14:shadowObscured xmlns:a14="http://schemas.microsoft.com/office/drawing/2010/main"/>
                      </a:ext>
                    </a:extLst>
                  </pic:spPr>
                </pic:pic>
              </a:graphicData>
            </a:graphic>
          </wp:inline>
        </w:drawing>
      </w:r>
    </w:p>
    <w:p w:rsidR="00463AD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Point the Website Physical Path to the OPAC location on your server.</w:t>
      </w:r>
    </w:p>
    <w:p w:rsidR="00463ADE" w:rsidRPr="0018417E" w:rsidRDefault="00463ADE" w:rsidP="00463ADE">
      <w:pPr>
        <w:pStyle w:val="ManualStep"/>
        <w:numPr>
          <w:ilvl w:val="0"/>
          <w:numId w:val="0"/>
        </w:numPr>
        <w:jc w:val="center"/>
        <w:rPr>
          <w:rFonts w:asciiTheme="majorHAnsi" w:hAnsiTheme="majorHAnsi"/>
          <w:szCs w:val="24"/>
          <w:lang w:eastAsia="en-US"/>
        </w:rPr>
      </w:pPr>
      <w:r>
        <w:rPr>
          <w:noProof/>
        </w:rPr>
        <w:drawing>
          <wp:inline distT="0" distB="0" distL="0" distR="0" wp14:anchorId="7AC3FF98" wp14:editId="4C315FEE">
            <wp:extent cx="5067300" cy="2257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a:srcRect t="6189" b="47970"/>
                    <a:stretch/>
                  </pic:blipFill>
                  <pic:spPr bwMode="auto">
                    <a:xfrm>
                      <a:off x="0" y="0"/>
                      <a:ext cx="5067300" cy="2257425"/>
                    </a:xfrm>
                    <a:prstGeom prst="rect">
                      <a:avLst/>
                    </a:prstGeom>
                    <a:ln>
                      <a:noFill/>
                    </a:ln>
                    <a:extLst>
                      <a:ext uri="{53640926-AAD7-44D8-BBD7-CCE9431645EC}">
                        <a14:shadowObscured xmlns:a14="http://schemas.microsoft.com/office/drawing/2010/main"/>
                      </a:ext>
                    </a:extLst>
                  </pic:spPr>
                </pic:pic>
              </a:graphicData>
            </a:graphic>
          </wp:inline>
        </w:drawing>
      </w:r>
    </w:p>
    <w:p w:rsidR="00463AD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Change the Privilege of the account accessing to the website to allow modifying the web content.</w:t>
      </w:r>
    </w:p>
    <w:p w:rsidR="00463ADE" w:rsidRPr="0018417E" w:rsidRDefault="00463ADE" w:rsidP="00463ADE">
      <w:pPr>
        <w:pStyle w:val="ManualStep"/>
        <w:numPr>
          <w:ilvl w:val="0"/>
          <w:numId w:val="0"/>
        </w:numPr>
        <w:jc w:val="center"/>
        <w:rPr>
          <w:rFonts w:asciiTheme="majorHAnsi" w:hAnsiTheme="majorHAnsi"/>
          <w:szCs w:val="24"/>
          <w:lang w:eastAsia="en-US"/>
        </w:rPr>
      </w:pPr>
      <w:r>
        <w:rPr>
          <w:noProof/>
        </w:rPr>
        <w:lastRenderedPageBreak/>
        <w:drawing>
          <wp:inline distT="0" distB="0" distL="0" distR="0" wp14:anchorId="1D3A1517" wp14:editId="5847CED9">
            <wp:extent cx="5457825" cy="2781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srcRect t="19688" b="4664"/>
                    <a:stretch/>
                  </pic:blipFill>
                  <pic:spPr bwMode="auto">
                    <a:xfrm>
                      <a:off x="0" y="0"/>
                      <a:ext cx="5457825" cy="2781300"/>
                    </a:xfrm>
                    <a:prstGeom prst="rect">
                      <a:avLst/>
                    </a:prstGeom>
                    <a:ln>
                      <a:noFill/>
                    </a:ln>
                    <a:extLst>
                      <a:ext uri="{53640926-AAD7-44D8-BBD7-CCE9431645EC}">
                        <a14:shadowObscured xmlns:a14="http://schemas.microsoft.com/office/drawing/2010/main"/>
                      </a:ext>
                    </a:extLst>
                  </pic:spPr>
                </pic:pic>
              </a:graphicData>
            </a:graphic>
          </wp:inline>
        </w:drawing>
      </w:r>
    </w:p>
    <w:p w:rsidR="00463AD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Share the Image folder and allow specific account accessing to the folder get the right to modify the folder content for uploading Cover images to server.</w:t>
      </w:r>
    </w:p>
    <w:p w:rsidR="00463ADE" w:rsidRDefault="00463ADE" w:rsidP="00463ADE">
      <w:pPr>
        <w:pStyle w:val="ManualStep"/>
        <w:numPr>
          <w:ilvl w:val="0"/>
          <w:numId w:val="0"/>
        </w:numPr>
        <w:jc w:val="center"/>
        <w:rPr>
          <w:rFonts w:asciiTheme="majorHAnsi" w:hAnsiTheme="majorHAnsi"/>
          <w:szCs w:val="24"/>
          <w:lang w:eastAsia="en-US"/>
        </w:rPr>
      </w:pPr>
      <w:r>
        <w:rPr>
          <w:noProof/>
        </w:rPr>
        <w:drawing>
          <wp:inline distT="0" distB="0" distL="0" distR="0" wp14:anchorId="55D73D36" wp14:editId="3D542D6A">
            <wp:extent cx="5505450" cy="3076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srcRect t="13889" b="30032"/>
                    <a:stretch/>
                  </pic:blipFill>
                  <pic:spPr bwMode="auto">
                    <a:xfrm>
                      <a:off x="0" y="0"/>
                      <a:ext cx="5505450" cy="3076575"/>
                    </a:xfrm>
                    <a:prstGeom prst="rect">
                      <a:avLst/>
                    </a:prstGeom>
                    <a:ln>
                      <a:noFill/>
                    </a:ln>
                    <a:extLst>
                      <a:ext uri="{53640926-AAD7-44D8-BBD7-CCE9431645EC}">
                        <a14:shadowObscured xmlns:a14="http://schemas.microsoft.com/office/drawing/2010/main"/>
                      </a:ext>
                    </a:extLst>
                  </pic:spPr>
                </pic:pic>
              </a:graphicData>
            </a:graphic>
          </wp:inline>
        </w:drawing>
      </w:r>
    </w:p>
    <w:p w:rsidR="00463ADE" w:rsidRPr="0018417E" w:rsidRDefault="00463ADE" w:rsidP="00463ADE">
      <w:pPr>
        <w:pStyle w:val="ManualStep"/>
        <w:numPr>
          <w:ilvl w:val="0"/>
          <w:numId w:val="0"/>
        </w:numPr>
        <w:jc w:val="center"/>
        <w:rPr>
          <w:rFonts w:asciiTheme="majorHAnsi" w:hAnsiTheme="majorHAnsi"/>
          <w:szCs w:val="24"/>
          <w:lang w:eastAsia="en-US"/>
        </w:rPr>
      </w:pPr>
      <w:r>
        <w:rPr>
          <w:noProof/>
        </w:rPr>
        <w:lastRenderedPageBreak/>
        <w:drawing>
          <wp:inline distT="0" distB="0" distL="0" distR="0" wp14:anchorId="615F0B74" wp14:editId="16475A14">
            <wp:extent cx="3590925" cy="3667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a:srcRect b="15570"/>
                    <a:stretch/>
                  </pic:blipFill>
                  <pic:spPr bwMode="auto">
                    <a:xfrm>
                      <a:off x="0" y="0"/>
                      <a:ext cx="3590925" cy="3667125"/>
                    </a:xfrm>
                    <a:prstGeom prst="rect">
                      <a:avLst/>
                    </a:prstGeom>
                    <a:ln>
                      <a:noFill/>
                    </a:ln>
                    <a:extLst>
                      <a:ext uri="{53640926-AAD7-44D8-BBD7-CCE9431645EC}">
                        <a14:shadowObscured xmlns:a14="http://schemas.microsoft.com/office/drawing/2010/main"/>
                      </a:ext>
                    </a:extLst>
                  </pic:spPr>
                </pic:pic>
              </a:graphicData>
            </a:graphic>
          </wp:inline>
        </w:drawing>
      </w:r>
    </w:p>
    <w:p w:rsidR="00463ADE" w:rsidRDefault="00463ADE" w:rsidP="00463ADE">
      <w:pPr>
        <w:pStyle w:val="ManualStep"/>
        <w:numPr>
          <w:ilvl w:val="0"/>
          <w:numId w:val="34"/>
        </w:numPr>
        <w:rPr>
          <w:rFonts w:asciiTheme="majorHAnsi" w:hAnsiTheme="majorHAnsi"/>
          <w:szCs w:val="24"/>
          <w:lang w:eastAsia="en-US"/>
        </w:rPr>
      </w:pPr>
      <w:r w:rsidRPr="0018417E">
        <w:rPr>
          <w:rFonts w:asciiTheme="majorHAnsi" w:hAnsiTheme="majorHAnsi"/>
          <w:szCs w:val="24"/>
          <w:lang w:eastAsia="en-US"/>
        </w:rPr>
        <w:t xml:space="preserve"> Re-configure the Web.config file</w:t>
      </w:r>
    </w:p>
    <w:p w:rsidR="00463ADE" w:rsidRPr="0018417E" w:rsidRDefault="00463ADE" w:rsidP="00463ADE">
      <w:pPr>
        <w:pStyle w:val="ManualStep"/>
        <w:numPr>
          <w:ilvl w:val="0"/>
          <w:numId w:val="0"/>
        </w:numPr>
        <w:rPr>
          <w:rFonts w:asciiTheme="majorHAnsi" w:hAnsiTheme="majorHAnsi"/>
          <w:szCs w:val="24"/>
          <w:lang w:eastAsia="en-US"/>
        </w:rPr>
      </w:pPr>
      <w:r w:rsidRPr="0018417E">
        <w:rPr>
          <w:rFonts w:asciiTheme="majorHAnsi" w:hAnsiTheme="majorHAnsi"/>
          <w:noProof/>
          <w:szCs w:val="24"/>
        </w:rPr>
        <w:drawing>
          <wp:inline distT="0" distB="0" distL="0" distR="0" wp14:anchorId="4A576B2F" wp14:editId="16B7D393">
            <wp:extent cx="5086350" cy="2028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a:srcRect b="44961"/>
                    <a:stretch/>
                  </pic:blipFill>
                  <pic:spPr bwMode="auto">
                    <a:xfrm>
                      <a:off x="0" y="0"/>
                      <a:ext cx="5086350" cy="2028825"/>
                    </a:xfrm>
                    <a:prstGeom prst="rect">
                      <a:avLst/>
                    </a:prstGeom>
                    <a:ln>
                      <a:noFill/>
                    </a:ln>
                    <a:extLst>
                      <a:ext uri="{53640926-AAD7-44D8-BBD7-CCE9431645EC}">
                        <a14:shadowObscured xmlns:a14="http://schemas.microsoft.com/office/drawing/2010/main"/>
                      </a:ext>
                    </a:extLst>
                  </pic:spPr>
                </pic:pic>
              </a:graphicData>
            </a:graphic>
          </wp:inline>
        </w:drawing>
      </w:r>
    </w:p>
    <w:p w:rsidR="00E432E6" w:rsidRPr="0036559A" w:rsidRDefault="0036559A" w:rsidP="004C568F">
      <w:pPr>
        <w:pStyle w:val="ManualStep"/>
        <w:numPr>
          <w:ilvl w:val="0"/>
          <w:numId w:val="34"/>
        </w:numPr>
        <w:rPr>
          <w:rFonts w:asciiTheme="majorHAnsi" w:hAnsiTheme="majorHAnsi"/>
          <w:szCs w:val="24"/>
          <w:lang w:eastAsia="en-US"/>
        </w:rPr>
        <w:sectPr w:rsidR="00E432E6" w:rsidRPr="0036559A" w:rsidSect="003E7298">
          <w:headerReference w:type="even" r:id="rId250"/>
          <w:pgSz w:w="11907" w:h="16840" w:code="9"/>
          <w:pgMar w:top="1985" w:right="1701" w:bottom="1701" w:left="1418" w:header="720" w:footer="397" w:gutter="567"/>
          <w:cols w:space="720"/>
          <w:docGrid w:linePitch="360"/>
        </w:sectPr>
      </w:pPr>
      <w:r>
        <w:rPr>
          <w:rFonts w:asciiTheme="majorHAnsi" w:hAnsiTheme="majorHAnsi"/>
          <w:szCs w:val="24"/>
          <w:lang w:eastAsia="en-US"/>
        </w:rPr>
        <w:t>Start the web server</w:t>
      </w:r>
    </w:p>
    <w:p w:rsidR="00E37300" w:rsidRPr="00AC021C" w:rsidRDefault="00E37300" w:rsidP="0036559A">
      <w:pPr>
        <w:rPr>
          <w:rFonts w:ascii="Arial" w:hAnsi="Arial" w:cs="Arial"/>
        </w:rPr>
      </w:pPr>
    </w:p>
    <w:sectPr w:rsidR="00E37300" w:rsidRPr="00AC021C" w:rsidSect="00E432E6">
      <w:headerReference w:type="even" r:id="rId251"/>
      <w:headerReference w:type="default" r:id="rId252"/>
      <w:footerReference w:type="even" r:id="rId253"/>
      <w:footerReference w:type="default" r:id="rId254"/>
      <w:pgSz w:w="11907" w:h="16840" w:code="9"/>
      <w:pgMar w:top="1985" w:right="1701" w:bottom="1701" w:left="1418" w:header="720" w:footer="397" w:gutter="567"/>
      <w:pgNumType w:start="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6D7F" w:rsidRDefault="00156D7F" w:rsidP="008B0187">
      <w:pPr>
        <w:spacing w:after="0" w:line="240" w:lineRule="auto"/>
      </w:pPr>
      <w:r>
        <w:separator/>
      </w:r>
    </w:p>
  </w:endnote>
  <w:endnote w:type="continuationSeparator" w:id="0">
    <w:p w:rsidR="00156D7F" w:rsidRDefault="00156D7F" w:rsidP="008B01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A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nTime">
    <w:panose1 w:val="020B7200000000000000"/>
    <w:charset w:val="00"/>
    <w:family w:val="swiss"/>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0000012" w:usb3="00000000" w:csb0="0002009F" w:csb1="00000000"/>
  </w:font>
  <w:font w:name=".VnArialH">
    <w:panose1 w:val="020B7200000000000000"/>
    <w:charset w:val="00"/>
    <w:family w:val="swiss"/>
    <w:pitch w:val="variable"/>
    <w:sig w:usb0="00000003" w:usb1="00000000" w:usb2="00000000" w:usb3="00000000" w:csb0="00000001" w:csb1="00000000"/>
  </w:font>
  <w:font w:name=".VnArial">
    <w:panose1 w:val="020B7200000000000000"/>
    <w:charset w:val="00"/>
    <w:family w:val="swiss"/>
    <w:pitch w:val="variable"/>
    <w:sig w:usb0="21002A87" w:usb1="00000000" w:usb2="00000000"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modern"/>
    <w:pitch w:val="variable"/>
    <w:sig w:usb0="F7FFAFFF" w:usb1="E9DFFFFF" w:usb2="0000003F" w:usb3="00000000" w:csb0="003F01FF" w:csb1="00000000"/>
  </w:font>
  <w:font w:name="Swis721 BlkEx BT">
    <w:altName w:val="Impact"/>
    <w:charset w:val="00"/>
    <w:family w:val="swiss"/>
    <w:pitch w:val="variable"/>
    <w:sig w:usb0="00000007" w:usb1="00000000" w:usb2="00000000" w:usb3="00000000" w:csb0="00000011" w:csb1="00000000"/>
  </w:font>
  <w:font w:name="Helvetica">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2AF" w:usb1="09D77CFB" w:usb2="00000012" w:usb3="00000000" w:csb0="00080001" w:csb1="00000000"/>
  </w:font>
  <w:font w:name="ＭＳ Ｐゴシック">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82098E" w:rsidRDefault="00E432E6" w:rsidP="0082098E">
    <w:pPr>
      <w:tabs>
        <w:tab w:val="right" w:pos="8931"/>
      </w:tabs>
      <w:ind w:right="-710"/>
      <w:rPr>
        <w:szCs w:val="24"/>
      </w:rPr>
    </w:pPr>
    <w:r w:rsidRPr="0082098E">
      <w:rPr>
        <w:szCs w:val="24"/>
      </w:rPr>
      <w:tab/>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559A" w:rsidRPr="0036559A" w:rsidRDefault="0036559A" w:rsidP="0036559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82098E" w:rsidRDefault="00E432E6" w:rsidP="00E432E6">
    <w:pPr>
      <w:pStyle w:val="Header"/>
      <w:pBdr>
        <w:bottom w:val="none" w:sz="0" w:space="0" w:color="auto"/>
      </w:pBdr>
    </w:pPr>
    <w:r w:rsidRPr="0082098E">
      <w:fldChar w:fldCharType="begin"/>
    </w:r>
    <w:r w:rsidRPr="0082098E">
      <w:instrText xml:space="preserve"> PAGE   \* MERGEFORMAT </w:instrText>
    </w:r>
    <w:r w:rsidRPr="0082098E">
      <w:fldChar w:fldCharType="separate"/>
    </w:r>
    <w:r w:rsidR="0036559A">
      <w:rPr>
        <w:noProof/>
      </w:rPr>
      <w:t>45</w:t>
    </w:r>
    <w:r w:rsidRPr="0082098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82098E" w:rsidRDefault="00E432E6" w:rsidP="00BA001B">
    <w:pPr>
      <w:pStyle w:val="Header"/>
      <w:pBdr>
        <w:top w:val="single" w:sz="2" w:space="1" w:color="808080"/>
        <w:bottom w:val="none" w:sz="0" w:space="0" w:color="auto"/>
      </w:pBdr>
    </w:pPr>
    <w:r w:rsidRPr="0082098E">
      <w:fldChar w:fldCharType="begin"/>
    </w:r>
    <w:r w:rsidRPr="0082098E">
      <w:instrText xml:space="preserve"> PAGE   \* MERGEFORMAT </w:instrText>
    </w:r>
    <w:r w:rsidRPr="0082098E">
      <w:fldChar w:fldCharType="separate"/>
    </w:r>
    <w:r w:rsidR="00D55057">
      <w:rPr>
        <w:noProof/>
      </w:rPr>
      <w:t>6</w:t>
    </w:r>
    <w:r w:rsidRPr="0082098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82098E" w:rsidRDefault="00E432E6" w:rsidP="00BA001B">
    <w:pPr>
      <w:pStyle w:val="Header"/>
      <w:pBdr>
        <w:top w:val="single" w:sz="2" w:space="1" w:color="808080"/>
        <w:bottom w:val="none" w:sz="0" w:space="0" w:color="auto"/>
      </w:pBdr>
    </w:pPr>
    <w:r w:rsidRPr="0082098E">
      <w:tab/>
    </w:r>
    <w:r w:rsidRPr="0082098E">
      <w:fldChar w:fldCharType="begin"/>
    </w:r>
    <w:r w:rsidRPr="0082098E">
      <w:instrText xml:space="preserve"> PAGE   \* MERGEFORMAT </w:instrText>
    </w:r>
    <w:r w:rsidRPr="0082098E">
      <w:fldChar w:fldCharType="separate"/>
    </w:r>
    <w:r w:rsidR="00D55057">
      <w:rPr>
        <w:noProof/>
      </w:rPr>
      <w:t>7</w:t>
    </w:r>
    <w:r w:rsidRPr="0082098E">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0E1274" w:rsidRDefault="00E432E6" w:rsidP="000E127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BA001B" w:rsidRDefault="00E432E6" w:rsidP="000E1274">
    <w:pPr>
      <w:pStyle w:val="Header"/>
      <w:pBdr>
        <w:top w:val="single" w:sz="2" w:space="1" w:color="808080"/>
        <w:bottom w:val="none" w:sz="0" w:space="0" w:color="auto"/>
      </w:pBdr>
    </w:pPr>
    <w:r w:rsidRPr="0082098E">
      <w:fldChar w:fldCharType="begin"/>
    </w:r>
    <w:r w:rsidRPr="0082098E">
      <w:instrText xml:space="preserve"> PAGE   \* MERGEFORMAT </w:instrText>
    </w:r>
    <w:r w:rsidRPr="0082098E">
      <w:fldChar w:fldCharType="separate"/>
    </w:r>
    <w:r w:rsidR="00D55057">
      <w:rPr>
        <w:noProof/>
      </w:rPr>
      <w:t>10</w:t>
    </w:r>
    <w:r w:rsidRPr="0082098E">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0E1274" w:rsidRDefault="00E432E6" w:rsidP="000E127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BA001B" w:rsidRDefault="00E432E6" w:rsidP="000E1274">
    <w:pPr>
      <w:pStyle w:val="Header"/>
      <w:pBdr>
        <w:top w:val="single" w:sz="2" w:space="1" w:color="808080"/>
        <w:bottom w:val="none" w:sz="0" w:space="0" w:color="auto"/>
      </w:pBdr>
    </w:pPr>
    <w:r w:rsidRPr="0082098E">
      <w:fldChar w:fldCharType="begin"/>
    </w:r>
    <w:r w:rsidRPr="0082098E">
      <w:instrText xml:space="preserve"> PAGE   \* MERGEFORMAT </w:instrText>
    </w:r>
    <w:r w:rsidRPr="0082098E">
      <w:fldChar w:fldCharType="separate"/>
    </w:r>
    <w:r w:rsidR="00D55057">
      <w:rPr>
        <w:noProof/>
      </w:rPr>
      <w:t>34</w:t>
    </w:r>
    <w:r w:rsidRPr="0082098E">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0E1274" w:rsidRDefault="00E432E6" w:rsidP="000E127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BA001B" w:rsidRDefault="00E432E6" w:rsidP="000E1274">
    <w:pPr>
      <w:pStyle w:val="Header"/>
      <w:pBdr>
        <w:top w:val="single" w:sz="2" w:space="1" w:color="808080"/>
        <w:bottom w:val="none" w:sz="0" w:space="0" w:color="auto"/>
      </w:pBdr>
    </w:pPr>
    <w:r w:rsidRPr="0082098E">
      <w:fldChar w:fldCharType="begin"/>
    </w:r>
    <w:r w:rsidRPr="0082098E">
      <w:instrText xml:space="preserve"> PAGE   \* MERGEFORMAT </w:instrText>
    </w:r>
    <w:r w:rsidRPr="0082098E">
      <w:fldChar w:fldCharType="separate"/>
    </w:r>
    <w:r w:rsidR="00D55057">
      <w:rPr>
        <w:noProof/>
      </w:rPr>
      <w:t>198</w:t>
    </w:r>
    <w:r w:rsidRPr="0082098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6D7F" w:rsidRDefault="00156D7F" w:rsidP="008B0187">
      <w:pPr>
        <w:spacing w:after="0" w:line="240" w:lineRule="auto"/>
      </w:pPr>
      <w:r>
        <w:separator/>
      </w:r>
    </w:p>
  </w:footnote>
  <w:footnote w:type="continuationSeparator" w:id="0">
    <w:p w:rsidR="00156D7F" w:rsidRDefault="00156D7F" w:rsidP="008B0187">
      <w:pPr>
        <w:spacing w:after="0" w:line="240" w:lineRule="auto"/>
      </w:pPr>
      <w:r>
        <w:continuationSeparator/>
      </w:r>
    </w:p>
  </w:footnote>
  <w:footnote w:id="1">
    <w:p w:rsidR="00E432E6" w:rsidRDefault="00E432E6" w:rsidP="008B0187">
      <w:pPr>
        <w:pStyle w:val="FootnoteText"/>
      </w:pPr>
      <w:r>
        <w:rPr>
          <w:rStyle w:val="FootnoteReference"/>
        </w:rPr>
        <w:footnoteRef/>
      </w:r>
      <w:r>
        <w:t xml:space="preserve"> 1 man-month equals 25 man-day</w:t>
      </w:r>
    </w:p>
  </w:footnote>
  <w:footnote w:id="2">
    <w:p w:rsidR="00E432E6" w:rsidRDefault="00E432E6" w:rsidP="008B0187">
      <w:pPr>
        <w:pStyle w:val="FootnoteText"/>
      </w:pPr>
      <w:r>
        <w:rPr>
          <w:rStyle w:val="FootnoteReference"/>
        </w:rPr>
        <w:footnoteRef/>
      </w:r>
      <w:r>
        <w:t xml:space="preserve"> These are type normally: staff, budget, equipment, schedule, infrastructure, business</w:t>
      </w:r>
      <w:proofErr w:type="gramStart"/>
      <w:r>
        <w:t>, ...</w:t>
      </w:r>
      <w:proofErr w:type="gramEnd"/>
    </w:p>
  </w:footnote>
  <w:footnote w:id="3">
    <w:p w:rsidR="00E432E6" w:rsidRDefault="00E432E6" w:rsidP="008B0187">
      <w:pPr>
        <w:pStyle w:val="FootnoteText"/>
      </w:pPr>
      <w:r>
        <w:rPr>
          <w:rStyle w:val="FootnoteReference"/>
        </w:rPr>
        <w:footnoteRef/>
      </w:r>
      <w:r>
        <w:t xml:space="preserve"> These are type normally: staff, budget, equipment, schedule, infrastructure, business</w:t>
      </w:r>
      <w:proofErr w:type="gramStart"/>
      <w:r>
        <w:t>, ...</w:t>
      </w:r>
      <w:proofErr w:type="gramEnd"/>
    </w:p>
  </w:footnote>
  <w:footnote w:id="4">
    <w:p w:rsidR="00E432E6" w:rsidRDefault="00E432E6" w:rsidP="008B0187">
      <w:pPr>
        <w:pStyle w:val="FootnoteText"/>
      </w:pPr>
      <w:r>
        <w:rPr>
          <w:rStyle w:val="FootnoteReference"/>
        </w:rPr>
        <w:footnoteRef/>
      </w:r>
      <w:r>
        <w:t xml:space="preserve"> This table and other tables in this project plan may be referred to appendixes. It’s permitted to replace tables by text but </w:t>
      </w:r>
      <w:proofErr w:type="gramStart"/>
      <w:r>
        <w:t>these</w:t>
      </w:r>
      <w:proofErr w:type="gramEnd"/>
      <w:r>
        <w:t xml:space="preserve"> information in table should be required.</w:t>
      </w:r>
    </w:p>
  </w:footnote>
  <w:footnote w:id="5">
    <w:p w:rsidR="00E432E6" w:rsidRDefault="00E432E6" w:rsidP="008B0187">
      <w:pPr>
        <w:pStyle w:val="FootnoteText"/>
      </w:pPr>
      <w:r>
        <w:rPr>
          <w:rStyle w:val="FootnoteReference"/>
          <w:szCs w:val="24"/>
        </w:rPr>
        <w:footnoteRef/>
      </w:r>
      <w:r>
        <w:t xml:space="preserve"> Fill here any note about working time as % of total effort or how many hours per day or per week.</w:t>
      </w:r>
    </w:p>
  </w:footnote>
  <w:footnote w:id="6">
    <w:p w:rsidR="00E432E6" w:rsidRDefault="00E432E6" w:rsidP="008B0187">
      <w:pPr>
        <w:pStyle w:val="FootnoteText"/>
      </w:pPr>
      <w:r>
        <w:rPr>
          <w:rStyle w:val="FootnoteReference"/>
          <w:szCs w:val="24"/>
        </w:rPr>
        <w:footnoteRef/>
      </w:r>
      <w:r>
        <w:t xml:space="preserve"> Including required deliverables and delivery time, if applicable</w:t>
      </w:r>
    </w:p>
  </w:footnote>
  <w:footnote w:id="7">
    <w:p w:rsidR="00E432E6" w:rsidRDefault="00E432E6" w:rsidP="008B0187">
      <w:pPr>
        <w:pStyle w:val="FootnoteText"/>
      </w:pPr>
      <w:r>
        <w:rPr>
          <w:rStyle w:val="FootnoteReference"/>
          <w:szCs w:val="24"/>
        </w:rPr>
        <w:footnoteRef/>
      </w:r>
      <w:r>
        <w:t xml:space="preserve"> Including required deliverables and delivery time, if applicable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DF1CA5" w:rsidRDefault="00E432E6" w:rsidP="00BA001B">
    <w:pPr>
      <w:pStyle w:val="Header"/>
    </w:pPr>
    <w:r>
      <w:t>Table Of Contents</w:t>
    </w:r>
    <w:r w:rsidRPr="00DF1CA5">
      <w:tab/>
      <w:t>v1.</w:t>
    </w:r>
    <w:r w:rsidRPr="00DF1CA5">
      <w:rPr>
        <w:rFonts w:hint="eastAsia"/>
      </w:rPr>
      <w:t>0</w:t>
    </w:r>
  </w:p>
  <w:p w:rsidR="00E432E6" w:rsidRDefault="00E432E6" w:rsidP="008B018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DF1CA5" w:rsidRDefault="00E432E6" w:rsidP="00BA001B">
    <w:pPr>
      <w:pStyle w:val="Header"/>
    </w:pPr>
    <w:r>
      <w:fldChar w:fldCharType="begin"/>
    </w:r>
    <w:r>
      <w:instrText xml:space="preserve"> REF _Ref322589070 \h </w:instrText>
    </w:r>
    <w:r>
      <w:fldChar w:fldCharType="separate"/>
    </w:r>
    <w:r w:rsidR="00D55057">
      <w:t>Software Test Documentation</w:t>
    </w:r>
    <w:r>
      <w:fldChar w:fldCharType="end"/>
    </w:r>
    <w:r w:rsidRPr="00DF1CA5">
      <w:tab/>
      <w:t>v1.</w:t>
    </w:r>
    <w:r w:rsidRPr="00DF1CA5">
      <w:rPr>
        <w:rFonts w:hint="eastAsia"/>
      </w:rPr>
      <w:t>0</w:t>
    </w:r>
  </w:p>
  <w:p w:rsidR="00E432E6" w:rsidRDefault="00E432E6" w:rsidP="008B0187"/>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DF1CA5" w:rsidRDefault="00E432E6" w:rsidP="00BA001B">
    <w:pPr>
      <w:pStyle w:val="Header"/>
    </w:pPr>
    <w:r>
      <w:fldChar w:fldCharType="begin"/>
    </w:r>
    <w:r>
      <w:instrText xml:space="preserve"> REF _Ref322589121 \h </w:instrText>
    </w:r>
    <w:r>
      <w:fldChar w:fldCharType="separate"/>
    </w:r>
    <w:r w:rsidR="00D55057">
      <w:t>Software User’s Manual</w:t>
    </w:r>
    <w:r>
      <w:fldChar w:fldCharType="end"/>
    </w:r>
    <w:r w:rsidRPr="00DF1CA5">
      <w:tab/>
      <w:t>v1.</w:t>
    </w:r>
    <w:r w:rsidRPr="00DF1CA5">
      <w:rPr>
        <w:rFonts w:hint="eastAsia"/>
      </w:rPr>
      <w:t>0</w:t>
    </w:r>
  </w:p>
  <w:p w:rsidR="00E432E6" w:rsidRDefault="00E432E6" w:rsidP="008B0187"/>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559A" w:rsidRDefault="0036559A" w:rsidP="008B0187"/>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E432E6" w:rsidRDefault="00E432E6" w:rsidP="00E432E6">
    <w:pPr>
      <w:pStyle w:val="Header"/>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DF1CA5" w:rsidRDefault="00E432E6" w:rsidP="00BA001B">
    <w:pPr>
      <w:pStyle w:val="Header"/>
    </w:pPr>
    <w:r>
      <w:t>Library Management System</w:t>
    </w:r>
    <w:r w:rsidRPr="00DF1CA5">
      <w:tab/>
      <w:t>v1.</w:t>
    </w:r>
    <w:r w:rsidRPr="00DF1CA5">
      <w:rPr>
        <w:rFonts w:hint="eastAsia"/>
      </w:rPr>
      <w:t>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Default="00E432E6" w:rsidP="008B018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DF1CA5" w:rsidRDefault="00E432E6" w:rsidP="00BA001B">
    <w:pPr>
      <w:pStyle w:val="Header"/>
    </w:pPr>
    <w:fldSimple w:instr=" REF _Ref322418735 ">
      <w:r w:rsidR="00D55057">
        <w:rPr>
          <w:rFonts w:asciiTheme="majorHAnsi" w:hAnsiTheme="majorHAnsi"/>
          <w:szCs w:val="36"/>
        </w:rPr>
        <w:t>Introduction</w:t>
      </w:r>
    </w:fldSimple>
    <w:r w:rsidRPr="00DF1CA5">
      <w:tab/>
      <w:t>v1.</w:t>
    </w:r>
    <w:r w:rsidRPr="00DF1CA5">
      <w:rPr>
        <w:rFonts w:hint="eastAsia"/>
      </w:rPr>
      <w:t>0</w:t>
    </w:r>
  </w:p>
  <w:p w:rsidR="00E432E6" w:rsidRDefault="00E432E6" w:rsidP="008B018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Default="00E432E6" w:rsidP="008B018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DF1CA5" w:rsidRDefault="00E432E6" w:rsidP="000E1274">
    <w:pPr>
      <w:pStyle w:val="Header"/>
    </w:pPr>
    <w:r>
      <w:fldChar w:fldCharType="begin"/>
    </w:r>
    <w:r>
      <w:instrText xml:space="preserve"> REF _Ref322615452 \h </w:instrText>
    </w:r>
    <w:r>
      <w:fldChar w:fldCharType="separate"/>
    </w:r>
    <w:r w:rsidR="00D55057" w:rsidRPr="00A0424F">
      <w:rPr>
        <w:rFonts w:asciiTheme="majorHAnsi" w:hAnsiTheme="majorHAnsi"/>
        <w:szCs w:val="36"/>
        <w:lang w:eastAsia="en-US"/>
      </w:rPr>
      <w:t>Project Management Plan</w:t>
    </w:r>
    <w:r>
      <w:fldChar w:fldCharType="end"/>
    </w:r>
    <w:r w:rsidRPr="00DF1CA5">
      <w:tab/>
      <w:t>v1.</w:t>
    </w:r>
    <w:r w:rsidRPr="00DF1CA5">
      <w:rPr>
        <w:rFonts w:hint="eastAsia"/>
      </w:rPr>
      <w:t>0</w:t>
    </w:r>
  </w:p>
  <w:p w:rsidR="00E432E6" w:rsidRDefault="00E432E6" w:rsidP="008B0187"/>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Default="00E432E6" w:rsidP="008B0187"/>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DF1CA5" w:rsidRDefault="00E432E6" w:rsidP="00BA001B">
    <w:pPr>
      <w:pStyle w:val="Header"/>
    </w:pPr>
    <w:r>
      <w:fldChar w:fldCharType="begin"/>
    </w:r>
    <w:r>
      <w:instrText xml:space="preserve"> REF _Ref322615587 \h </w:instrText>
    </w:r>
    <w:r>
      <w:fldChar w:fldCharType="separate"/>
    </w:r>
    <w:r w:rsidR="00D55057">
      <w:rPr>
        <w:rFonts w:hint="eastAsia"/>
      </w:rPr>
      <w:t>Software Requirement Specification</w:t>
    </w:r>
    <w:r>
      <w:fldChar w:fldCharType="end"/>
    </w:r>
    <w:r w:rsidRPr="00DF1CA5">
      <w:tab/>
      <w:t>v1.</w:t>
    </w:r>
    <w:r w:rsidRPr="00DF1CA5">
      <w:rPr>
        <w:rFonts w:hint="eastAsia"/>
      </w:rPr>
      <w:t>0</w:t>
    </w:r>
  </w:p>
  <w:p w:rsidR="00E432E6" w:rsidRDefault="00E432E6" w:rsidP="008B0187"/>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2E6" w:rsidRPr="00DF1CA5" w:rsidRDefault="00E432E6" w:rsidP="00BA001B">
    <w:pPr>
      <w:pStyle w:val="Header"/>
    </w:pPr>
    <w:fldSimple w:instr=" REF _Ref322418910 ">
      <w:r w:rsidR="00D55057">
        <w:t>Software Detail Design</w:t>
      </w:r>
    </w:fldSimple>
    <w:r w:rsidRPr="00DF1CA5">
      <w:tab/>
      <w:t>v1.</w:t>
    </w:r>
    <w:r w:rsidRPr="00DF1CA5">
      <w:rPr>
        <w:rFonts w:hint="eastAsia"/>
      </w:rPr>
      <w:t>0</w:t>
    </w:r>
  </w:p>
  <w:p w:rsidR="00E432E6" w:rsidRDefault="00E432E6" w:rsidP="008B018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060DA"/>
    <w:multiLevelType w:val="hybridMultilevel"/>
    <w:tmpl w:val="9CAA9D88"/>
    <w:lvl w:ilvl="0" w:tplc="5FFCACA4">
      <w:start w:val="1"/>
      <w:numFmt w:val="bullet"/>
      <w:lvlText w:val=""/>
      <w:lvlJc w:val="left"/>
      <w:pPr>
        <w:ind w:left="2880" w:hanging="360"/>
      </w:pPr>
      <w:rPr>
        <w:rFonts w:ascii="Wingdings" w:hAnsi="Wingdings" w:hint="default"/>
      </w:rPr>
    </w:lvl>
    <w:lvl w:ilvl="1" w:tplc="04090003">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E311577"/>
    <w:multiLevelType w:val="hybridMultilevel"/>
    <w:tmpl w:val="FEA6EC74"/>
    <w:lvl w:ilvl="0" w:tplc="0409000B">
      <w:numFmt w:val="bullet"/>
      <w:lvlText w:val="-"/>
      <w:lvlJc w:val="left"/>
      <w:pPr>
        <w:ind w:left="720" w:hanging="360"/>
      </w:pPr>
      <w:rPr>
        <w:rFonts w:ascii="Arial" w:eastAsia="ＭＳ 明朝" w:hAnsi="Arial" w:cs="Arial" w:hint="default"/>
      </w:rPr>
    </w:lvl>
    <w:lvl w:ilvl="1" w:tplc="5CE8A796">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FE697C"/>
    <w:multiLevelType w:val="hybridMultilevel"/>
    <w:tmpl w:val="FB66273C"/>
    <w:lvl w:ilvl="0" w:tplc="46626AD6">
      <w:start w:val="1"/>
      <w:numFmt w:val="bullet"/>
      <w:lvlText w:val=""/>
      <w:lvlJc w:val="left"/>
      <w:pPr>
        <w:ind w:left="2880" w:hanging="360"/>
      </w:pPr>
      <w:rPr>
        <w:rFonts w:ascii="Wingdings" w:hAnsi="Wingdings" w:hint="default"/>
      </w:rPr>
    </w:lvl>
    <w:lvl w:ilvl="1" w:tplc="042A0003">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
    <w:nsid w:val="0F9C7B50"/>
    <w:multiLevelType w:val="hybridMultilevel"/>
    <w:tmpl w:val="01F2F7AC"/>
    <w:lvl w:ilvl="0" w:tplc="0409000B">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AD1AAE"/>
    <w:multiLevelType w:val="hybridMultilevel"/>
    <w:tmpl w:val="46B63E06"/>
    <w:lvl w:ilvl="0" w:tplc="C888A4EE">
      <w:numFmt w:val="bullet"/>
      <w:lvlText w:val="-"/>
      <w:lvlJc w:val="left"/>
      <w:pPr>
        <w:tabs>
          <w:tab w:val="num" w:pos="907"/>
        </w:tabs>
        <w:ind w:left="907" w:hanging="360"/>
      </w:pPr>
      <w:rPr>
        <w:rFonts w:ascii="Tahoma" w:eastAsia="SimSun" w:hAnsi="Tahoma" w:cs="Tahoma"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04090003">
      <w:start w:val="1"/>
      <w:numFmt w:val="bullet"/>
      <w:lvlText w:val="o"/>
      <w:lvlJc w:val="left"/>
      <w:pPr>
        <w:tabs>
          <w:tab w:val="num" w:pos="3787"/>
        </w:tabs>
        <w:ind w:left="3787" w:hanging="360"/>
      </w:pPr>
      <w:rPr>
        <w:rFonts w:ascii="Courier New" w:hAnsi="Courier New" w:cs="Courier New" w:hint="default"/>
      </w:rPr>
    </w:lvl>
    <w:lvl w:ilvl="5" w:tplc="04090005">
      <w:start w:val="1"/>
      <w:numFmt w:val="bullet"/>
      <w:lvlText w:val=""/>
      <w:lvlJc w:val="left"/>
      <w:pPr>
        <w:tabs>
          <w:tab w:val="num" w:pos="4507"/>
        </w:tabs>
        <w:ind w:left="4507" w:hanging="360"/>
      </w:pPr>
      <w:rPr>
        <w:rFonts w:ascii="Wingdings" w:hAnsi="Wingdings" w:hint="default"/>
      </w:rPr>
    </w:lvl>
    <w:lvl w:ilvl="6" w:tplc="04090001">
      <w:start w:val="1"/>
      <w:numFmt w:val="bullet"/>
      <w:lvlText w:val=""/>
      <w:lvlJc w:val="left"/>
      <w:pPr>
        <w:tabs>
          <w:tab w:val="num" w:pos="5227"/>
        </w:tabs>
        <w:ind w:left="5227" w:hanging="360"/>
      </w:pPr>
      <w:rPr>
        <w:rFonts w:ascii="Symbol" w:hAnsi="Symbol" w:hint="default"/>
      </w:rPr>
    </w:lvl>
    <w:lvl w:ilvl="7" w:tplc="04090003">
      <w:start w:val="1"/>
      <w:numFmt w:val="bullet"/>
      <w:lvlText w:val="o"/>
      <w:lvlJc w:val="left"/>
      <w:pPr>
        <w:tabs>
          <w:tab w:val="num" w:pos="5947"/>
        </w:tabs>
        <w:ind w:left="5947" w:hanging="360"/>
      </w:pPr>
      <w:rPr>
        <w:rFonts w:ascii="Courier New" w:hAnsi="Courier New" w:cs="Courier New" w:hint="default"/>
      </w:rPr>
    </w:lvl>
    <w:lvl w:ilvl="8" w:tplc="04090005">
      <w:start w:val="1"/>
      <w:numFmt w:val="bullet"/>
      <w:lvlText w:val=""/>
      <w:lvlJc w:val="left"/>
      <w:pPr>
        <w:tabs>
          <w:tab w:val="num" w:pos="6667"/>
        </w:tabs>
        <w:ind w:left="6667" w:hanging="360"/>
      </w:pPr>
      <w:rPr>
        <w:rFonts w:ascii="Wingdings" w:hAnsi="Wingdings" w:hint="default"/>
      </w:rPr>
    </w:lvl>
  </w:abstractNum>
  <w:abstractNum w:abstractNumId="5">
    <w:nsid w:val="13654F2E"/>
    <w:multiLevelType w:val="hybridMultilevel"/>
    <w:tmpl w:val="E752BF46"/>
    <w:lvl w:ilvl="0" w:tplc="FB4EABC6">
      <w:start w:val="1"/>
      <w:numFmt w:val="decimal"/>
      <w:pStyle w:val="ManualStep"/>
      <w:lvlText w:val="Step %1:"/>
      <w:lvlJc w:val="left"/>
      <w:pPr>
        <w:ind w:left="1800" w:hanging="360"/>
      </w:pPr>
      <w:rPr>
        <w:rFonts w:ascii="Times New Roman" w:hAnsi="Times New Roman" w:hint="default"/>
        <w:b/>
        <w:i w:val="0"/>
        <w:sz w:val="24"/>
      </w:rPr>
    </w:lvl>
    <w:lvl w:ilvl="1" w:tplc="04090003">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6">
    <w:nsid w:val="136E1F89"/>
    <w:multiLevelType w:val="hybridMultilevel"/>
    <w:tmpl w:val="3D0EABA2"/>
    <w:lvl w:ilvl="0" w:tplc="5FFCACA4">
      <w:start w:val="1"/>
      <w:numFmt w:val="bullet"/>
      <w:lvlText w:val=""/>
      <w:lvlJc w:val="left"/>
      <w:pPr>
        <w:ind w:left="2880" w:hanging="360"/>
      </w:pPr>
      <w:rPr>
        <w:rFonts w:ascii="Symbol" w:hAnsi="Symbol" w:hint="default"/>
      </w:rPr>
    </w:lvl>
    <w:lvl w:ilvl="1" w:tplc="04090019">
      <w:start w:val="1"/>
      <w:numFmt w:val="bullet"/>
      <w:lvlText w:val="o"/>
      <w:lvlJc w:val="left"/>
      <w:pPr>
        <w:ind w:left="3600" w:hanging="360"/>
      </w:pPr>
      <w:rPr>
        <w:rFonts w:ascii="Courier New" w:hAnsi="Courier New" w:cs="Courier New" w:hint="default"/>
      </w:rPr>
    </w:lvl>
    <w:lvl w:ilvl="2" w:tplc="0409001B">
      <w:start w:val="4"/>
      <w:numFmt w:val="bullet"/>
      <w:lvlText w:val=""/>
      <w:lvlJc w:val="left"/>
      <w:pPr>
        <w:ind w:left="4320" w:hanging="360"/>
      </w:pPr>
      <w:rPr>
        <w:rFonts w:ascii="Wingdings" w:eastAsia="Times New Roman" w:hAnsi="Wingdings" w:cs="Times New Roman" w:hint="default"/>
      </w:rPr>
    </w:lvl>
    <w:lvl w:ilvl="3" w:tplc="0409000F" w:tentative="1">
      <w:start w:val="1"/>
      <w:numFmt w:val="bullet"/>
      <w:lvlText w:val=""/>
      <w:lvlJc w:val="left"/>
      <w:pPr>
        <w:ind w:left="5040" w:hanging="360"/>
      </w:pPr>
      <w:rPr>
        <w:rFonts w:ascii="Symbol" w:hAnsi="Symbol" w:hint="default"/>
      </w:rPr>
    </w:lvl>
    <w:lvl w:ilvl="4" w:tplc="04090019" w:tentative="1">
      <w:start w:val="1"/>
      <w:numFmt w:val="bullet"/>
      <w:lvlText w:val="o"/>
      <w:lvlJc w:val="left"/>
      <w:pPr>
        <w:ind w:left="5760" w:hanging="360"/>
      </w:pPr>
      <w:rPr>
        <w:rFonts w:ascii="Courier New" w:hAnsi="Courier New" w:cs="Courier New" w:hint="default"/>
      </w:rPr>
    </w:lvl>
    <w:lvl w:ilvl="5" w:tplc="0409001B" w:tentative="1">
      <w:start w:val="1"/>
      <w:numFmt w:val="bullet"/>
      <w:lvlText w:val=""/>
      <w:lvlJc w:val="left"/>
      <w:pPr>
        <w:ind w:left="6480" w:hanging="360"/>
      </w:pPr>
      <w:rPr>
        <w:rFonts w:ascii="Wingdings" w:hAnsi="Wingdings" w:hint="default"/>
      </w:rPr>
    </w:lvl>
    <w:lvl w:ilvl="6" w:tplc="0409000F" w:tentative="1">
      <w:start w:val="1"/>
      <w:numFmt w:val="bullet"/>
      <w:lvlText w:val=""/>
      <w:lvlJc w:val="left"/>
      <w:pPr>
        <w:ind w:left="7200" w:hanging="360"/>
      </w:pPr>
      <w:rPr>
        <w:rFonts w:ascii="Symbol" w:hAnsi="Symbol" w:hint="default"/>
      </w:rPr>
    </w:lvl>
    <w:lvl w:ilvl="7" w:tplc="04090019" w:tentative="1">
      <w:start w:val="1"/>
      <w:numFmt w:val="bullet"/>
      <w:lvlText w:val="o"/>
      <w:lvlJc w:val="left"/>
      <w:pPr>
        <w:ind w:left="7920" w:hanging="360"/>
      </w:pPr>
      <w:rPr>
        <w:rFonts w:ascii="Courier New" w:hAnsi="Courier New" w:cs="Courier New" w:hint="default"/>
      </w:rPr>
    </w:lvl>
    <w:lvl w:ilvl="8" w:tplc="0409001B" w:tentative="1">
      <w:start w:val="1"/>
      <w:numFmt w:val="bullet"/>
      <w:lvlText w:val=""/>
      <w:lvlJc w:val="left"/>
      <w:pPr>
        <w:ind w:left="8640" w:hanging="360"/>
      </w:pPr>
      <w:rPr>
        <w:rFonts w:ascii="Wingdings" w:hAnsi="Wingdings" w:hint="default"/>
      </w:rPr>
    </w:lvl>
  </w:abstractNum>
  <w:abstractNum w:abstractNumId="7">
    <w:nsid w:val="143F6B8D"/>
    <w:multiLevelType w:val="hybridMultilevel"/>
    <w:tmpl w:val="B8566BDA"/>
    <w:lvl w:ilvl="0" w:tplc="04090001">
      <w:start w:val="1"/>
      <w:numFmt w:val="bullet"/>
      <w:lvlText w:val="-"/>
      <w:lvlJc w:val="left"/>
      <w:pPr>
        <w:ind w:left="2160" w:hanging="360"/>
      </w:pPr>
      <w:rPr>
        <w:rFonts w:ascii="Calibri" w:eastAsiaTheme="minorEastAsia" w:hAnsi="Calibri" w:cs="Calibri" w:hint="default"/>
      </w:rPr>
    </w:lvl>
    <w:lvl w:ilvl="1" w:tplc="04090003">
      <w:start w:val="1"/>
      <w:numFmt w:val="bullet"/>
      <w:lvlText w:val="o"/>
      <w:lvlJc w:val="left"/>
      <w:pPr>
        <w:ind w:left="2880" w:hanging="360"/>
      </w:pPr>
      <w:rPr>
        <w:rFonts w:ascii="Courier New" w:hAnsi="Courier New" w:cs="Courier New" w:hint="default"/>
      </w:rPr>
    </w:lvl>
    <w:lvl w:ilvl="2" w:tplc="1A08FF40"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F274F5E"/>
    <w:multiLevelType w:val="hybridMultilevel"/>
    <w:tmpl w:val="315A965A"/>
    <w:lvl w:ilvl="0" w:tplc="F4643AE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D324E5"/>
    <w:multiLevelType w:val="hybridMultilevel"/>
    <w:tmpl w:val="377E41A4"/>
    <w:lvl w:ilvl="0" w:tplc="C888A4EE">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23AB0F95"/>
    <w:multiLevelType w:val="hybridMultilevel"/>
    <w:tmpl w:val="0DF6F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4963669"/>
    <w:multiLevelType w:val="hybridMultilevel"/>
    <w:tmpl w:val="BDD04672"/>
    <w:lvl w:ilvl="0" w:tplc="5CE8A796">
      <w:start w:val="4"/>
      <w:numFmt w:val="bullet"/>
      <w:lvlText w:val="-"/>
      <w:lvlJc w:val="left"/>
      <w:pPr>
        <w:ind w:left="907" w:hanging="360"/>
      </w:pPr>
      <w:rPr>
        <w:rFonts w:ascii="Tahoma" w:eastAsia="SimSun"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start w:val="1"/>
      <w:numFmt w:val="bullet"/>
      <w:lvlText w:val=""/>
      <w:lvlJc w:val="left"/>
      <w:pPr>
        <w:ind w:left="2347" w:hanging="360"/>
      </w:pPr>
      <w:rPr>
        <w:rFonts w:ascii="Wingdings" w:hAnsi="Wingdings" w:hint="default"/>
      </w:rPr>
    </w:lvl>
    <w:lvl w:ilvl="3" w:tplc="04090001">
      <w:start w:val="1"/>
      <w:numFmt w:val="bullet"/>
      <w:lvlText w:val=""/>
      <w:lvlJc w:val="left"/>
      <w:pPr>
        <w:ind w:left="3067" w:hanging="360"/>
      </w:pPr>
      <w:rPr>
        <w:rFonts w:ascii="Symbol" w:hAnsi="Symbol" w:hint="default"/>
      </w:rPr>
    </w:lvl>
    <w:lvl w:ilvl="4" w:tplc="04090003">
      <w:start w:val="1"/>
      <w:numFmt w:val="bullet"/>
      <w:lvlText w:val="o"/>
      <w:lvlJc w:val="left"/>
      <w:pPr>
        <w:ind w:left="3787" w:hanging="360"/>
      </w:pPr>
      <w:rPr>
        <w:rFonts w:ascii="Courier New" w:hAnsi="Courier New" w:cs="Courier New" w:hint="default"/>
      </w:rPr>
    </w:lvl>
    <w:lvl w:ilvl="5" w:tplc="04090005">
      <w:start w:val="1"/>
      <w:numFmt w:val="bullet"/>
      <w:lvlText w:val=""/>
      <w:lvlJc w:val="left"/>
      <w:pPr>
        <w:ind w:left="4507" w:hanging="360"/>
      </w:pPr>
      <w:rPr>
        <w:rFonts w:ascii="Wingdings" w:hAnsi="Wingdings" w:hint="default"/>
      </w:rPr>
    </w:lvl>
    <w:lvl w:ilvl="6" w:tplc="04090001">
      <w:start w:val="1"/>
      <w:numFmt w:val="bullet"/>
      <w:lvlText w:val=""/>
      <w:lvlJc w:val="left"/>
      <w:pPr>
        <w:ind w:left="5227" w:hanging="360"/>
      </w:pPr>
      <w:rPr>
        <w:rFonts w:ascii="Symbol" w:hAnsi="Symbol" w:hint="default"/>
      </w:rPr>
    </w:lvl>
    <w:lvl w:ilvl="7" w:tplc="04090003">
      <w:start w:val="1"/>
      <w:numFmt w:val="bullet"/>
      <w:lvlText w:val="o"/>
      <w:lvlJc w:val="left"/>
      <w:pPr>
        <w:ind w:left="5947" w:hanging="360"/>
      </w:pPr>
      <w:rPr>
        <w:rFonts w:ascii="Courier New" w:hAnsi="Courier New" w:cs="Courier New" w:hint="default"/>
      </w:rPr>
    </w:lvl>
    <w:lvl w:ilvl="8" w:tplc="04090005">
      <w:start w:val="1"/>
      <w:numFmt w:val="bullet"/>
      <w:lvlText w:val=""/>
      <w:lvlJc w:val="left"/>
      <w:pPr>
        <w:ind w:left="6667" w:hanging="360"/>
      </w:pPr>
      <w:rPr>
        <w:rFonts w:ascii="Wingdings" w:hAnsi="Wingdings" w:hint="default"/>
      </w:rPr>
    </w:lvl>
  </w:abstractNum>
  <w:abstractNum w:abstractNumId="12">
    <w:nsid w:val="2503303A"/>
    <w:multiLevelType w:val="hybridMultilevel"/>
    <w:tmpl w:val="C2780898"/>
    <w:lvl w:ilvl="0" w:tplc="BCFEF7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364FC4"/>
    <w:multiLevelType w:val="hybridMultilevel"/>
    <w:tmpl w:val="9ED24C0A"/>
    <w:lvl w:ilvl="0" w:tplc="04090001">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033F86"/>
    <w:multiLevelType w:val="hybridMultilevel"/>
    <w:tmpl w:val="F68E717A"/>
    <w:lvl w:ilvl="0" w:tplc="C888A4E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C6F66D4"/>
    <w:multiLevelType w:val="hybridMultilevel"/>
    <w:tmpl w:val="C01EBB8C"/>
    <w:lvl w:ilvl="0" w:tplc="5CE8A796">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4"/>
      <w:numFmt w:val="bullet"/>
      <w:lvlText w:val=""/>
      <w:lvlJc w:val="left"/>
      <w:pPr>
        <w:ind w:left="4320" w:hanging="360"/>
      </w:pPr>
      <w:rPr>
        <w:rFonts w:ascii="Wingdings" w:eastAsia="Times New Roman" w:hAnsi="Wingdings" w:cs="Times New Roman"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2FF33DB7"/>
    <w:multiLevelType w:val="hybridMultilevel"/>
    <w:tmpl w:val="B76050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1A08FF40"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52A5537"/>
    <w:multiLevelType w:val="hybridMultilevel"/>
    <w:tmpl w:val="D176277E"/>
    <w:lvl w:ilvl="0" w:tplc="5CE8A796">
      <w:start w:val="1"/>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41433F"/>
    <w:multiLevelType w:val="hybridMultilevel"/>
    <w:tmpl w:val="2EE0926C"/>
    <w:lvl w:ilvl="0" w:tplc="C888A4EE">
      <w:start w:val="1"/>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B100A0C"/>
    <w:multiLevelType w:val="hybridMultilevel"/>
    <w:tmpl w:val="4ABEDE76"/>
    <w:lvl w:ilvl="0" w:tplc="F4643AE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B721CB"/>
    <w:multiLevelType w:val="hybridMultilevel"/>
    <w:tmpl w:val="BE7A0722"/>
    <w:lvl w:ilvl="0" w:tplc="C888A4EE">
      <w:start w:val="1"/>
      <w:numFmt w:val="bullet"/>
      <w:lvlText w:val="-"/>
      <w:lvlJc w:val="left"/>
      <w:pPr>
        <w:ind w:left="2160" w:hanging="360"/>
      </w:pPr>
      <w:rPr>
        <w:rFonts w:ascii="Calibri" w:eastAsiaTheme="minorEastAsia"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3420DB9"/>
    <w:multiLevelType w:val="hybridMultilevel"/>
    <w:tmpl w:val="33E2E23C"/>
    <w:lvl w:ilvl="0" w:tplc="C888A4EE">
      <w:start w:val="1"/>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43FD1155"/>
    <w:multiLevelType w:val="hybridMultilevel"/>
    <w:tmpl w:val="52922A42"/>
    <w:lvl w:ilvl="0" w:tplc="C888A4E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4DA20BD"/>
    <w:multiLevelType w:val="hybridMultilevel"/>
    <w:tmpl w:val="39B44260"/>
    <w:lvl w:ilvl="0" w:tplc="5CE8A796">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25">
    <w:nsid w:val="47636D53"/>
    <w:multiLevelType w:val="hybridMultilevel"/>
    <w:tmpl w:val="A0042B40"/>
    <w:lvl w:ilvl="0" w:tplc="06426BFE">
      <w:start w:val="1"/>
      <w:numFmt w:val="bullet"/>
      <w:lvlText w:val=""/>
      <w:lvlJc w:val="left"/>
      <w:pPr>
        <w:ind w:left="2160" w:hanging="360"/>
      </w:pPr>
      <w:rPr>
        <w:rFonts w:ascii="Wingdings" w:hAnsi="Wingdings" w:hint="default"/>
      </w:rPr>
    </w:lvl>
    <w:lvl w:ilvl="1" w:tplc="6400B490" w:tentative="1">
      <w:start w:val="1"/>
      <w:numFmt w:val="bullet"/>
      <w:lvlText w:val="o"/>
      <w:lvlJc w:val="left"/>
      <w:pPr>
        <w:ind w:left="2880" w:hanging="360"/>
      </w:pPr>
      <w:rPr>
        <w:rFonts w:ascii="Courier New" w:hAnsi="Courier New" w:cs="Courier New" w:hint="default"/>
      </w:rPr>
    </w:lvl>
    <w:lvl w:ilvl="2" w:tplc="A4DC24E4" w:tentative="1">
      <w:start w:val="1"/>
      <w:numFmt w:val="bullet"/>
      <w:lvlText w:val=""/>
      <w:lvlJc w:val="left"/>
      <w:pPr>
        <w:ind w:left="3600" w:hanging="360"/>
      </w:pPr>
      <w:rPr>
        <w:rFonts w:ascii="Wingdings" w:hAnsi="Wingdings" w:hint="default"/>
      </w:rPr>
    </w:lvl>
    <w:lvl w:ilvl="3" w:tplc="B41E9368" w:tentative="1">
      <w:start w:val="1"/>
      <w:numFmt w:val="bullet"/>
      <w:lvlText w:val=""/>
      <w:lvlJc w:val="left"/>
      <w:pPr>
        <w:ind w:left="4320" w:hanging="360"/>
      </w:pPr>
      <w:rPr>
        <w:rFonts w:ascii="Symbol" w:hAnsi="Symbol" w:hint="default"/>
      </w:rPr>
    </w:lvl>
    <w:lvl w:ilvl="4" w:tplc="804C47E0" w:tentative="1">
      <w:start w:val="1"/>
      <w:numFmt w:val="bullet"/>
      <w:lvlText w:val="o"/>
      <w:lvlJc w:val="left"/>
      <w:pPr>
        <w:ind w:left="5040" w:hanging="360"/>
      </w:pPr>
      <w:rPr>
        <w:rFonts w:ascii="Courier New" w:hAnsi="Courier New" w:cs="Courier New" w:hint="default"/>
      </w:rPr>
    </w:lvl>
    <w:lvl w:ilvl="5" w:tplc="B3FA19CA" w:tentative="1">
      <w:start w:val="1"/>
      <w:numFmt w:val="bullet"/>
      <w:lvlText w:val=""/>
      <w:lvlJc w:val="left"/>
      <w:pPr>
        <w:ind w:left="5760" w:hanging="360"/>
      </w:pPr>
      <w:rPr>
        <w:rFonts w:ascii="Wingdings" w:hAnsi="Wingdings" w:hint="default"/>
      </w:rPr>
    </w:lvl>
    <w:lvl w:ilvl="6" w:tplc="CA46706E" w:tentative="1">
      <w:start w:val="1"/>
      <w:numFmt w:val="bullet"/>
      <w:lvlText w:val=""/>
      <w:lvlJc w:val="left"/>
      <w:pPr>
        <w:ind w:left="6480" w:hanging="360"/>
      </w:pPr>
      <w:rPr>
        <w:rFonts w:ascii="Symbol" w:hAnsi="Symbol" w:hint="default"/>
      </w:rPr>
    </w:lvl>
    <w:lvl w:ilvl="7" w:tplc="92707792" w:tentative="1">
      <w:start w:val="1"/>
      <w:numFmt w:val="bullet"/>
      <w:lvlText w:val="o"/>
      <w:lvlJc w:val="left"/>
      <w:pPr>
        <w:ind w:left="7200" w:hanging="360"/>
      </w:pPr>
      <w:rPr>
        <w:rFonts w:ascii="Courier New" w:hAnsi="Courier New" w:cs="Courier New" w:hint="default"/>
      </w:rPr>
    </w:lvl>
    <w:lvl w:ilvl="8" w:tplc="8C44A7D0" w:tentative="1">
      <w:start w:val="1"/>
      <w:numFmt w:val="bullet"/>
      <w:lvlText w:val=""/>
      <w:lvlJc w:val="left"/>
      <w:pPr>
        <w:ind w:left="7920" w:hanging="360"/>
      </w:pPr>
      <w:rPr>
        <w:rFonts w:ascii="Wingdings" w:hAnsi="Wingdings" w:hint="default"/>
      </w:rPr>
    </w:lvl>
  </w:abstractNum>
  <w:abstractNum w:abstractNumId="26">
    <w:nsid w:val="495C1962"/>
    <w:multiLevelType w:val="hybridMultilevel"/>
    <w:tmpl w:val="0E90F362"/>
    <w:lvl w:ilvl="0" w:tplc="04090001">
      <w:start w:val="1"/>
      <w:numFmt w:val="bullet"/>
      <w:lvlText w:val=""/>
      <w:lvlJc w:val="left"/>
      <w:pPr>
        <w:ind w:left="2880" w:hanging="360"/>
      </w:pPr>
      <w:rPr>
        <w:rFonts w:ascii="Wingdings" w:hAnsi="Wingdings" w:hint="default"/>
      </w:rPr>
    </w:lvl>
    <w:lvl w:ilvl="1" w:tplc="04090003">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4B891770"/>
    <w:multiLevelType w:val="multilevel"/>
    <w:tmpl w:val="4FA49C7C"/>
    <w:lvl w:ilvl="0">
      <w:start w:val="1"/>
      <w:numFmt w:val="decimal"/>
      <w:pStyle w:val="Heading1"/>
      <w:lvlText w:val="Report No.%1:"/>
      <w:lvlJc w:val="left"/>
      <w:pPr>
        <w:ind w:left="360" w:hanging="360"/>
      </w:pPr>
      <w:rPr>
        <w:rFonts w:ascii="Cambria" w:hAnsi="Cambria" w:hint="default"/>
        <w:b/>
        <w:i w:val="0"/>
        <w:sz w:val="36"/>
      </w:rPr>
    </w:lvl>
    <w:lvl w:ilvl="1">
      <w:start w:val="1"/>
      <w:numFmt w:val="decimal"/>
      <w:pStyle w:val="Heading2"/>
      <w:lvlText w:val="%1.%2."/>
      <w:lvlJc w:val="left"/>
      <w:pPr>
        <w:ind w:left="720" w:hanging="360"/>
      </w:pPr>
      <w:rPr>
        <w:rFonts w:ascii="Times New Roman" w:hAnsi="Times New Roman" w:hint="default"/>
        <w:b/>
        <w:i w:val="0"/>
        <w:sz w:val="28"/>
      </w:rPr>
    </w:lvl>
    <w:lvl w:ilvl="2">
      <w:start w:val="1"/>
      <w:numFmt w:val="decimal"/>
      <w:pStyle w:val="Heading3"/>
      <w:lvlText w:val="%1.%2.%3."/>
      <w:lvlJc w:val="left"/>
      <w:pPr>
        <w:ind w:left="1080" w:hanging="360"/>
      </w:pPr>
      <w:rPr>
        <w:rFonts w:ascii="Times New Roman" w:hAnsi="Times New Roman" w:hint="default"/>
        <w:b w:val="0"/>
        <w:i w:val="0"/>
        <w:sz w:val="24"/>
      </w:rPr>
    </w:lvl>
    <w:lvl w:ilvl="3">
      <w:start w:val="1"/>
      <w:numFmt w:val="decimal"/>
      <w:pStyle w:val="Heading4"/>
      <w:lvlText w:val="%1.%2.%3.%4."/>
      <w:lvlJc w:val="left"/>
      <w:pPr>
        <w:ind w:left="1440" w:hanging="360"/>
      </w:pPr>
      <w:rPr>
        <w:rFonts w:ascii="Times New Roman" w:hAnsi="Times New Roman" w:hint="default"/>
        <w:b w:val="0"/>
        <w:i w:val="0"/>
        <w:sz w:val="24"/>
      </w:rPr>
    </w:lvl>
    <w:lvl w:ilvl="4">
      <w:start w:val="1"/>
      <w:numFmt w:val="decimal"/>
      <w:pStyle w:val="Heading5"/>
      <w:lvlText w:val="%1.%2.%3.%4.%5."/>
      <w:lvlJc w:val="left"/>
      <w:pPr>
        <w:ind w:left="1800" w:hanging="360"/>
      </w:pPr>
      <w:rPr>
        <w:rFonts w:ascii="Times New Roman" w:hAnsi="Times New Roman" w:hint="default"/>
        <w:b w:val="0"/>
        <w:i w:val="0"/>
        <w:sz w:val="24"/>
      </w:rPr>
    </w:lvl>
    <w:lvl w:ilvl="5">
      <w:start w:val="1"/>
      <w:numFmt w:val="decimal"/>
      <w:pStyle w:val="Heading6"/>
      <w:lvlText w:val="%1.%2.%3.%4.%5.%6."/>
      <w:lvlJc w:val="left"/>
      <w:pPr>
        <w:ind w:left="2160" w:hanging="360"/>
      </w:pPr>
      <w:rPr>
        <w:rFonts w:ascii="Times New Roman" w:hAnsi="Times New Roman" w:hint="default"/>
        <w:b w:val="0"/>
        <w:i w:val="0"/>
        <w:sz w:val="24"/>
      </w:rPr>
    </w:lvl>
    <w:lvl w:ilvl="6">
      <w:start w:val="1"/>
      <w:numFmt w:val="decimal"/>
      <w:pStyle w:val="Heading7"/>
      <w:lvlText w:val="%1.%2.%3.%4.%5.%6.%7."/>
      <w:lvlJc w:val="left"/>
      <w:pPr>
        <w:ind w:left="2520" w:hanging="360"/>
      </w:pPr>
      <w:rPr>
        <w:rFonts w:ascii="Times New Roman" w:hAnsi="Times New Roman" w:hint="default"/>
        <w:b w:val="0"/>
        <w:i w:val="0"/>
        <w:sz w:val="24"/>
      </w:rPr>
    </w:lvl>
    <w:lvl w:ilvl="7">
      <w:start w:val="1"/>
      <w:numFmt w:val="decimal"/>
      <w:pStyle w:val="Heading8"/>
      <w:lvlText w:val="%1.%2.%3.%4.%5.%6.%7.%8."/>
      <w:lvlJc w:val="left"/>
      <w:pPr>
        <w:ind w:left="2880" w:hanging="360"/>
      </w:pPr>
      <w:rPr>
        <w:rFonts w:ascii="Times New Roman" w:hAnsi="Times New Roman" w:hint="default"/>
        <w:b w:val="0"/>
        <w:i w:val="0"/>
        <w:sz w:val="24"/>
      </w:rPr>
    </w:lvl>
    <w:lvl w:ilvl="8">
      <w:start w:val="1"/>
      <w:numFmt w:val="decimal"/>
      <w:pStyle w:val="Heading9"/>
      <w:lvlText w:val="%1.%2.%3.%4.%5.%6.%7.%8.%9."/>
      <w:lvlJc w:val="left"/>
      <w:pPr>
        <w:ind w:left="3240" w:hanging="360"/>
      </w:pPr>
      <w:rPr>
        <w:rFonts w:ascii="Times New Roman" w:hAnsi="Times New Roman" w:hint="default"/>
        <w:b w:val="0"/>
        <w:i w:val="0"/>
        <w:sz w:val="24"/>
      </w:rPr>
    </w:lvl>
  </w:abstractNum>
  <w:abstractNum w:abstractNumId="28">
    <w:nsid w:val="4BA95073"/>
    <w:multiLevelType w:val="hybridMultilevel"/>
    <w:tmpl w:val="048A609C"/>
    <w:lvl w:ilvl="0" w:tplc="14BE3B3C">
      <w:start w:val="1"/>
      <w:numFmt w:val="bullet"/>
      <w:lvlText w:val=""/>
      <w:lvlJc w:val="left"/>
      <w:pPr>
        <w:ind w:left="720" w:hanging="360"/>
      </w:pPr>
      <w:rPr>
        <w:rFonts w:ascii="Symbol" w:hAnsi="Symbol" w:hint="default"/>
      </w:rPr>
    </w:lvl>
    <w:lvl w:ilvl="1" w:tplc="F4EE1102" w:tentative="1">
      <w:start w:val="1"/>
      <w:numFmt w:val="bullet"/>
      <w:lvlText w:val="o"/>
      <w:lvlJc w:val="left"/>
      <w:pPr>
        <w:ind w:left="1440" w:hanging="360"/>
      </w:pPr>
      <w:rPr>
        <w:rFonts w:ascii="Courier New" w:hAnsi="Courier New" w:cs="Courier New" w:hint="default"/>
      </w:rPr>
    </w:lvl>
    <w:lvl w:ilvl="2" w:tplc="B99E5F78" w:tentative="1">
      <w:start w:val="1"/>
      <w:numFmt w:val="bullet"/>
      <w:lvlText w:val=""/>
      <w:lvlJc w:val="left"/>
      <w:pPr>
        <w:ind w:left="2160" w:hanging="360"/>
      </w:pPr>
      <w:rPr>
        <w:rFonts w:ascii="Wingdings" w:hAnsi="Wingdings" w:hint="default"/>
      </w:rPr>
    </w:lvl>
    <w:lvl w:ilvl="3" w:tplc="E2464238" w:tentative="1">
      <w:start w:val="1"/>
      <w:numFmt w:val="bullet"/>
      <w:lvlText w:val=""/>
      <w:lvlJc w:val="left"/>
      <w:pPr>
        <w:ind w:left="2880" w:hanging="360"/>
      </w:pPr>
      <w:rPr>
        <w:rFonts w:ascii="Symbol" w:hAnsi="Symbol" w:hint="default"/>
      </w:rPr>
    </w:lvl>
    <w:lvl w:ilvl="4" w:tplc="BD329EE8" w:tentative="1">
      <w:start w:val="1"/>
      <w:numFmt w:val="bullet"/>
      <w:lvlText w:val="o"/>
      <w:lvlJc w:val="left"/>
      <w:pPr>
        <w:ind w:left="3600" w:hanging="360"/>
      </w:pPr>
      <w:rPr>
        <w:rFonts w:ascii="Courier New" w:hAnsi="Courier New" w:cs="Courier New" w:hint="default"/>
      </w:rPr>
    </w:lvl>
    <w:lvl w:ilvl="5" w:tplc="A12CBBAC" w:tentative="1">
      <w:start w:val="1"/>
      <w:numFmt w:val="bullet"/>
      <w:lvlText w:val=""/>
      <w:lvlJc w:val="left"/>
      <w:pPr>
        <w:ind w:left="4320" w:hanging="360"/>
      </w:pPr>
      <w:rPr>
        <w:rFonts w:ascii="Wingdings" w:hAnsi="Wingdings" w:hint="default"/>
      </w:rPr>
    </w:lvl>
    <w:lvl w:ilvl="6" w:tplc="6A3C1B30" w:tentative="1">
      <w:start w:val="1"/>
      <w:numFmt w:val="bullet"/>
      <w:lvlText w:val=""/>
      <w:lvlJc w:val="left"/>
      <w:pPr>
        <w:ind w:left="5040" w:hanging="360"/>
      </w:pPr>
      <w:rPr>
        <w:rFonts w:ascii="Symbol" w:hAnsi="Symbol" w:hint="default"/>
      </w:rPr>
    </w:lvl>
    <w:lvl w:ilvl="7" w:tplc="47BE92CA" w:tentative="1">
      <w:start w:val="1"/>
      <w:numFmt w:val="bullet"/>
      <w:lvlText w:val="o"/>
      <w:lvlJc w:val="left"/>
      <w:pPr>
        <w:ind w:left="5760" w:hanging="360"/>
      </w:pPr>
      <w:rPr>
        <w:rFonts w:ascii="Courier New" w:hAnsi="Courier New" w:cs="Courier New" w:hint="default"/>
      </w:rPr>
    </w:lvl>
    <w:lvl w:ilvl="8" w:tplc="DEF4BA10" w:tentative="1">
      <w:start w:val="1"/>
      <w:numFmt w:val="bullet"/>
      <w:lvlText w:val=""/>
      <w:lvlJc w:val="left"/>
      <w:pPr>
        <w:ind w:left="6480" w:hanging="360"/>
      </w:pPr>
      <w:rPr>
        <w:rFonts w:ascii="Wingdings" w:hAnsi="Wingdings" w:hint="default"/>
      </w:rPr>
    </w:lvl>
  </w:abstractNum>
  <w:abstractNum w:abstractNumId="29">
    <w:nsid w:val="4D200FD2"/>
    <w:multiLevelType w:val="hybridMultilevel"/>
    <w:tmpl w:val="544C5FA4"/>
    <w:lvl w:ilvl="0" w:tplc="0409000B">
      <w:start w:val="1"/>
      <w:numFmt w:val="bullet"/>
      <w:lvlText w:val=""/>
      <w:lvlJc w:val="left"/>
      <w:pPr>
        <w:ind w:left="2880" w:hanging="360"/>
      </w:pPr>
      <w:rPr>
        <w:rFonts w:ascii="Wingdings" w:hAnsi="Wingdings" w:hint="default"/>
      </w:rPr>
    </w:lvl>
    <w:lvl w:ilvl="1" w:tplc="04090003">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4FB64FBB"/>
    <w:multiLevelType w:val="hybridMultilevel"/>
    <w:tmpl w:val="131ED22C"/>
    <w:lvl w:ilvl="0" w:tplc="0409000B">
      <w:start w:val="1"/>
      <w:numFmt w:val="bullet"/>
      <w:lvlText w:val=""/>
      <w:lvlJc w:val="left"/>
      <w:pPr>
        <w:ind w:left="1800" w:hanging="360"/>
      </w:pPr>
      <w:rPr>
        <w:rFonts w:ascii="Symbol" w:hAnsi="Symbol" w:hint="default"/>
      </w:rPr>
    </w:lvl>
    <w:lvl w:ilvl="1" w:tplc="5CE8A796">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1A625E4"/>
    <w:multiLevelType w:val="hybridMultilevel"/>
    <w:tmpl w:val="9AA66834"/>
    <w:lvl w:ilvl="0" w:tplc="5CE8A796">
      <w:start w:val="1"/>
      <w:numFmt w:val="bullet"/>
      <w:lvlText w:val=""/>
      <w:lvlJc w:val="left"/>
      <w:pPr>
        <w:ind w:left="720" w:hanging="360"/>
      </w:pPr>
      <w:rPr>
        <w:rFonts w:ascii="Symbol" w:hAnsi="Symbol" w:hint="default"/>
      </w:rPr>
    </w:lvl>
    <w:lvl w:ilvl="1" w:tplc="04090005"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7A56AB"/>
    <w:multiLevelType w:val="hybridMultilevel"/>
    <w:tmpl w:val="47DAD01A"/>
    <w:lvl w:ilvl="0" w:tplc="B6EAA5FA">
      <w:start w:val="1"/>
      <w:numFmt w:val="bullet"/>
      <w:lvlText w:val="-"/>
      <w:lvlJc w:val="left"/>
      <w:pPr>
        <w:ind w:left="720" w:hanging="360"/>
      </w:pPr>
      <w:rPr>
        <w:rFonts w:ascii="Calibri" w:eastAsiaTheme="minorEastAsia" w:hAnsi="Calibri" w:cs="Calibri" w:hint="default"/>
      </w:rPr>
    </w:lvl>
    <w:lvl w:ilvl="1" w:tplc="E95872CA" w:tentative="1">
      <w:start w:val="1"/>
      <w:numFmt w:val="bullet"/>
      <w:lvlText w:val="o"/>
      <w:lvlJc w:val="left"/>
      <w:pPr>
        <w:ind w:left="1440" w:hanging="360"/>
      </w:pPr>
      <w:rPr>
        <w:rFonts w:ascii="Courier New" w:hAnsi="Courier New" w:cs="Courier New" w:hint="default"/>
      </w:rPr>
    </w:lvl>
    <w:lvl w:ilvl="2" w:tplc="33CC8210" w:tentative="1">
      <w:start w:val="1"/>
      <w:numFmt w:val="bullet"/>
      <w:lvlText w:val=""/>
      <w:lvlJc w:val="left"/>
      <w:pPr>
        <w:ind w:left="2160" w:hanging="360"/>
      </w:pPr>
      <w:rPr>
        <w:rFonts w:ascii="Wingdings" w:hAnsi="Wingdings" w:hint="default"/>
      </w:rPr>
    </w:lvl>
    <w:lvl w:ilvl="3" w:tplc="29AC22CE" w:tentative="1">
      <w:start w:val="1"/>
      <w:numFmt w:val="bullet"/>
      <w:lvlText w:val=""/>
      <w:lvlJc w:val="left"/>
      <w:pPr>
        <w:ind w:left="2880" w:hanging="360"/>
      </w:pPr>
      <w:rPr>
        <w:rFonts w:ascii="Symbol" w:hAnsi="Symbol" w:hint="default"/>
      </w:rPr>
    </w:lvl>
    <w:lvl w:ilvl="4" w:tplc="95489594" w:tentative="1">
      <w:start w:val="1"/>
      <w:numFmt w:val="bullet"/>
      <w:lvlText w:val="o"/>
      <w:lvlJc w:val="left"/>
      <w:pPr>
        <w:ind w:left="3600" w:hanging="360"/>
      </w:pPr>
      <w:rPr>
        <w:rFonts w:ascii="Courier New" w:hAnsi="Courier New" w:cs="Courier New" w:hint="default"/>
      </w:rPr>
    </w:lvl>
    <w:lvl w:ilvl="5" w:tplc="E9724748" w:tentative="1">
      <w:start w:val="1"/>
      <w:numFmt w:val="bullet"/>
      <w:lvlText w:val=""/>
      <w:lvlJc w:val="left"/>
      <w:pPr>
        <w:ind w:left="4320" w:hanging="360"/>
      </w:pPr>
      <w:rPr>
        <w:rFonts w:ascii="Wingdings" w:hAnsi="Wingdings" w:hint="default"/>
      </w:rPr>
    </w:lvl>
    <w:lvl w:ilvl="6" w:tplc="ED906E6E" w:tentative="1">
      <w:start w:val="1"/>
      <w:numFmt w:val="bullet"/>
      <w:lvlText w:val=""/>
      <w:lvlJc w:val="left"/>
      <w:pPr>
        <w:ind w:left="5040" w:hanging="360"/>
      </w:pPr>
      <w:rPr>
        <w:rFonts w:ascii="Symbol" w:hAnsi="Symbol" w:hint="default"/>
      </w:rPr>
    </w:lvl>
    <w:lvl w:ilvl="7" w:tplc="D92ADE62" w:tentative="1">
      <w:start w:val="1"/>
      <w:numFmt w:val="bullet"/>
      <w:lvlText w:val="o"/>
      <w:lvlJc w:val="left"/>
      <w:pPr>
        <w:ind w:left="5760" w:hanging="360"/>
      </w:pPr>
      <w:rPr>
        <w:rFonts w:ascii="Courier New" w:hAnsi="Courier New" w:cs="Courier New" w:hint="default"/>
      </w:rPr>
    </w:lvl>
    <w:lvl w:ilvl="8" w:tplc="E5A21A32" w:tentative="1">
      <w:start w:val="1"/>
      <w:numFmt w:val="bullet"/>
      <w:lvlText w:val=""/>
      <w:lvlJc w:val="left"/>
      <w:pPr>
        <w:ind w:left="6480" w:hanging="360"/>
      </w:pPr>
      <w:rPr>
        <w:rFonts w:ascii="Wingdings" w:hAnsi="Wingdings" w:hint="default"/>
      </w:rPr>
    </w:lvl>
  </w:abstractNum>
  <w:abstractNum w:abstractNumId="33">
    <w:nsid w:val="57603864"/>
    <w:multiLevelType w:val="multilevel"/>
    <w:tmpl w:val="2760FA98"/>
    <w:lvl w:ilvl="0">
      <w:start w:val="1"/>
      <w:numFmt w:val="decimal"/>
      <w:lvlText w:val="5.%1."/>
      <w:lvlJc w:val="left"/>
      <w:pPr>
        <w:ind w:left="360" w:hanging="360"/>
      </w:pPr>
      <w:rPr>
        <w:rFonts w:hint="eastAsia"/>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5.%1.%2.%3.%4."/>
      <w:lvlJc w:val="left"/>
      <w:pPr>
        <w:ind w:left="1728" w:hanging="648"/>
      </w:pPr>
      <w:rPr>
        <w:rFonts w:hint="eastAsia"/>
      </w:rPr>
    </w:lvl>
    <w:lvl w:ilvl="4">
      <w:start w:val="1"/>
      <w:numFmt w:val="decimal"/>
      <w:lvlText w:val="5.%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4">
    <w:nsid w:val="57DD7BD7"/>
    <w:multiLevelType w:val="hybridMultilevel"/>
    <w:tmpl w:val="64628D04"/>
    <w:lvl w:ilvl="0" w:tplc="19C62520">
      <w:start w:val="1"/>
      <w:numFmt w:val="bullet"/>
      <w:lvlText w:val=""/>
      <w:lvlJc w:val="left"/>
      <w:pPr>
        <w:ind w:left="720" w:hanging="360"/>
      </w:pPr>
      <w:rPr>
        <w:rFonts w:ascii="Symbol" w:hAnsi="Symbol" w:hint="default"/>
      </w:rPr>
    </w:lvl>
    <w:lvl w:ilvl="1" w:tplc="B2CCF2A2">
      <w:start w:val="1"/>
      <w:numFmt w:val="bullet"/>
      <w:lvlText w:val="o"/>
      <w:lvlJc w:val="left"/>
      <w:pPr>
        <w:ind w:left="1440" w:hanging="360"/>
      </w:pPr>
      <w:rPr>
        <w:rFonts w:ascii="Courier New" w:hAnsi="Courier New" w:cs="Courier New" w:hint="default"/>
      </w:rPr>
    </w:lvl>
    <w:lvl w:ilvl="2" w:tplc="F3D24E38" w:tentative="1">
      <w:start w:val="1"/>
      <w:numFmt w:val="bullet"/>
      <w:lvlText w:val=""/>
      <w:lvlJc w:val="left"/>
      <w:pPr>
        <w:ind w:left="2160" w:hanging="360"/>
      </w:pPr>
      <w:rPr>
        <w:rFonts w:ascii="Wingdings" w:hAnsi="Wingdings" w:hint="default"/>
      </w:rPr>
    </w:lvl>
    <w:lvl w:ilvl="3" w:tplc="38D0ECF0" w:tentative="1">
      <w:start w:val="1"/>
      <w:numFmt w:val="bullet"/>
      <w:lvlText w:val=""/>
      <w:lvlJc w:val="left"/>
      <w:pPr>
        <w:ind w:left="2880" w:hanging="360"/>
      </w:pPr>
      <w:rPr>
        <w:rFonts w:ascii="Symbol" w:hAnsi="Symbol" w:hint="default"/>
      </w:rPr>
    </w:lvl>
    <w:lvl w:ilvl="4" w:tplc="4E268B84" w:tentative="1">
      <w:start w:val="1"/>
      <w:numFmt w:val="bullet"/>
      <w:lvlText w:val="o"/>
      <w:lvlJc w:val="left"/>
      <w:pPr>
        <w:ind w:left="3600" w:hanging="360"/>
      </w:pPr>
      <w:rPr>
        <w:rFonts w:ascii="Courier New" w:hAnsi="Courier New" w:cs="Courier New" w:hint="default"/>
      </w:rPr>
    </w:lvl>
    <w:lvl w:ilvl="5" w:tplc="B7F254F4" w:tentative="1">
      <w:start w:val="1"/>
      <w:numFmt w:val="bullet"/>
      <w:lvlText w:val=""/>
      <w:lvlJc w:val="left"/>
      <w:pPr>
        <w:ind w:left="4320" w:hanging="360"/>
      </w:pPr>
      <w:rPr>
        <w:rFonts w:ascii="Wingdings" w:hAnsi="Wingdings" w:hint="default"/>
      </w:rPr>
    </w:lvl>
    <w:lvl w:ilvl="6" w:tplc="732AA6CA" w:tentative="1">
      <w:start w:val="1"/>
      <w:numFmt w:val="bullet"/>
      <w:lvlText w:val=""/>
      <w:lvlJc w:val="left"/>
      <w:pPr>
        <w:ind w:left="5040" w:hanging="360"/>
      </w:pPr>
      <w:rPr>
        <w:rFonts w:ascii="Symbol" w:hAnsi="Symbol" w:hint="default"/>
      </w:rPr>
    </w:lvl>
    <w:lvl w:ilvl="7" w:tplc="41744CEC" w:tentative="1">
      <w:start w:val="1"/>
      <w:numFmt w:val="bullet"/>
      <w:lvlText w:val="o"/>
      <w:lvlJc w:val="left"/>
      <w:pPr>
        <w:ind w:left="5760" w:hanging="360"/>
      </w:pPr>
      <w:rPr>
        <w:rFonts w:ascii="Courier New" w:hAnsi="Courier New" w:cs="Courier New" w:hint="default"/>
      </w:rPr>
    </w:lvl>
    <w:lvl w:ilvl="8" w:tplc="6ED2ED94" w:tentative="1">
      <w:start w:val="1"/>
      <w:numFmt w:val="bullet"/>
      <w:lvlText w:val=""/>
      <w:lvlJc w:val="left"/>
      <w:pPr>
        <w:ind w:left="6480" w:hanging="360"/>
      </w:pPr>
      <w:rPr>
        <w:rFonts w:ascii="Wingdings" w:hAnsi="Wingdings" w:hint="default"/>
      </w:rPr>
    </w:lvl>
  </w:abstractNum>
  <w:abstractNum w:abstractNumId="35">
    <w:nsid w:val="5FCD79D1"/>
    <w:multiLevelType w:val="hybridMultilevel"/>
    <w:tmpl w:val="47FCF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F86213"/>
    <w:multiLevelType w:val="hybridMultilevel"/>
    <w:tmpl w:val="62CCA3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690240FC"/>
    <w:multiLevelType w:val="hybridMultilevel"/>
    <w:tmpl w:val="A044ECF8"/>
    <w:lvl w:ilvl="0" w:tplc="5CE8A796">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8">
    <w:nsid w:val="6B770116"/>
    <w:multiLevelType w:val="hybridMultilevel"/>
    <w:tmpl w:val="7C8EE026"/>
    <w:lvl w:ilvl="0" w:tplc="5CE8A796">
      <w:numFmt w:val="bullet"/>
      <w:lvlText w:val="-"/>
      <w:lvlJc w:val="left"/>
      <w:pPr>
        <w:ind w:left="720" w:hanging="360"/>
      </w:pPr>
      <w:rPr>
        <w:rFonts w:ascii="Tahoma" w:eastAsia="Times New Roman"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1038FB"/>
    <w:multiLevelType w:val="hybridMultilevel"/>
    <w:tmpl w:val="7FD8DF86"/>
    <w:lvl w:ilvl="0" w:tplc="04090011">
      <w:start w:val="1"/>
      <w:numFmt w:val="bullet"/>
      <w:lvlText w:val=""/>
      <w:lvlJc w:val="left"/>
      <w:pPr>
        <w:ind w:left="2520" w:hanging="360"/>
      </w:pPr>
      <w:rPr>
        <w:rFonts w:ascii="Symbol" w:hAnsi="Symbol" w:hint="default"/>
      </w:rPr>
    </w:lvl>
    <w:lvl w:ilvl="1" w:tplc="04090019" w:tentative="1">
      <w:start w:val="1"/>
      <w:numFmt w:val="bullet"/>
      <w:lvlText w:val="o"/>
      <w:lvlJc w:val="left"/>
      <w:pPr>
        <w:ind w:left="3240" w:hanging="360"/>
      </w:pPr>
      <w:rPr>
        <w:rFonts w:ascii="Courier New" w:hAnsi="Courier New" w:cs="Courier New" w:hint="default"/>
      </w:rPr>
    </w:lvl>
    <w:lvl w:ilvl="2" w:tplc="0409001B" w:tentative="1">
      <w:start w:val="1"/>
      <w:numFmt w:val="bullet"/>
      <w:lvlText w:val=""/>
      <w:lvlJc w:val="left"/>
      <w:pPr>
        <w:ind w:left="3960" w:hanging="360"/>
      </w:pPr>
      <w:rPr>
        <w:rFonts w:ascii="Wingdings" w:hAnsi="Wingdings" w:hint="default"/>
      </w:rPr>
    </w:lvl>
    <w:lvl w:ilvl="3" w:tplc="0409000F" w:tentative="1">
      <w:start w:val="1"/>
      <w:numFmt w:val="bullet"/>
      <w:lvlText w:val=""/>
      <w:lvlJc w:val="left"/>
      <w:pPr>
        <w:ind w:left="4680" w:hanging="360"/>
      </w:pPr>
      <w:rPr>
        <w:rFonts w:ascii="Symbol" w:hAnsi="Symbol" w:hint="default"/>
      </w:rPr>
    </w:lvl>
    <w:lvl w:ilvl="4" w:tplc="04090019" w:tentative="1">
      <w:start w:val="1"/>
      <w:numFmt w:val="bullet"/>
      <w:lvlText w:val="o"/>
      <w:lvlJc w:val="left"/>
      <w:pPr>
        <w:ind w:left="5400" w:hanging="360"/>
      </w:pPr>
      <w:rPr>
        <w:rFonts w:ascii="Courier New" w:hAnsi="Courier New" w:cs="Courier New" w:hint="default"/>
      </w:rPr>
    </w:lvl>
    <w:lvl w:ilvl="5" w:tplc="0409001B" w:tentative="1">
      <w:start w:val="1"/>
      <w:numFmt w:val="bullet"/>
      <w:lvlText w:val=""/>
      <w:lvlJc w:val="left"/>
      <w:pPr>
        <w:ind w:left="6120" w:hanging="360"/>
      </w:pPr>
      <w:rPr>
        <w:rFonts w:ascii="Wingdings" w:hAnsi="Wingdings" w:hint="default"/>
      </w:rPr>
    </w:lvl>
    <w:lvl w:ilvl="6" w:tplc="0409000F" w:tentative="1">
      <w:start w:val="1"/>
      <w:numFmt w:val="bullet"/>
      <w:lvlText w:val=""/>
      <w:lvlJc w:val="left"/>
      <w:pPr>
        <w:ind w:left="6840" w:hanging="360"/>
      </w:pPr>
      <w:rPr>
        <w:rFonts w:ascii="Symbol" w:hAnsi="Symbol" w:hint="default"/>
      </w:rPr>
    </w:lvl>
    <w:lvl w:ilvl="7" w:tplc="04090019" w:tentative="1">
      <w:start w:val="1"/>
      <w:numFmt w:val="bullet"/>
      <w:lvlText w:val="o"/>
      <w:lvlJc w:val="left"/>
      <w:pPr>
        <w:ind w:left="7560" w:hanging="360"/>
      </w:pPr>
      <w:rPr>
        <w:rFonts w:ascii="Courier New" w:hAnsi="Courier New" w:cs="Courier New" w:hint="default"/>
      </w:rPr>
    </w:lvl>
    <w:lvl w:ilvl="8" w:tplc="0409001B" w:tentative="1">
      <w:start w:val="1"/>
      <w:numFmt w:val="bullet"/>
      <w:lvlText w:val=""/>
      <w:lvlJc w:val="left"/>
      <w:pPr>
        <w:ind w:left="8280" w:hanging="360"/>
      </w:pPr>
      <w:rPr>
        <w:rFonts w:ascii="Wingdings" w:hAnsi="Wingdings" w:hint="default"/>
      </w:rPr>
    </w:lvl>
  </w:abstractNum>
  <w:abstractNum w:abstractNumId="40">
    <w:nsid w:val="6E807BDC"/>
    <w:multiLevelType w:val="hybridMultilevel"/>
    <w:tmpl w:val="D2604926"/>
    <w:lvl w:ilvl="0" w:tplc="5CE8A796">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6ED365CF"/>
    <w:multiLevelType w:val="hybridMultilevel"/>
    <w:tmpl w:val="E4842004"/>
    <w:lvl w:ilvl="0" w:tplc="04090009">
      <w:numFmt w:val="bullet"/>
      <w:lvlText w:val="-"/>
      <w:lvlJc w:val="left"/>
      <w:pPr>
        <w:ind w:left="1080" w:hanging="360"/>
      </w:pPr>
      <w:rPr>
        <w:rFonts w:ascii="Arial" w:eastAsia="ＭＳ 明朝"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F7237E2"/>
    <w:multiLevelType w:val="hybridMultilevel"/>
    <w:tmpl w:val="1BC47392"/>
    <w:lvl w:ilvl="0" w:tplc="F30E0DCE">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43">
    <w:nsid w:val="727251A0"/>
    <w:multiLevelType w:val="hybridMultilevel"/>
    <w:tmpl w:val="0C883640"/>
    <w:lvl w:ilvl="0" w:tplc="1FF6998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95772F"/>
    <w:multiLevelType w:val="hybridMultilevel"/>
    <w:tmpl w:val="2D5EFEA6"/>
    <w:lvl w:ilvl="0" w:tplc="C888A4EE">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5CF5E19"/>
    <w:multiLevelType w:val="hybridMultilevel"/>
    <w:tmpl w:val="512C850A"/>
    <w:lvl w:ilvl="0" w:tplc="04090001">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8609CC"/>
    <w:multiLevelType w:val="hybridMultilevel"/>
    <w:tmpl w:val="C180F370"/>
    <w:lvl w:ilvl="0" w:tplc="F4643AE6">
      <w:start w:val="1"/>
      <w:numFmt w:val="upperRoman"/>
      <w:lvlText w:val="%1."/>
      <w:lvlJc w:val="right"/>
      <w:pPr>
        <w:ind w:left="720" w:hanging="360"/>
      </w:pPr>
    </w:lvl>
    <w:lvl w:ilvl="1" w:tplc="04090003">
      <w:start w:val="1"/>
      <w:numFmt w:val="decimal"/>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7">
    <w:nsid w:val="7DB67A50"/>
    <w:multiLevelType w:val="hybridMultilevel"/>
    <w:tmpl w:val="30024B86"/>
    <w:lvl w:ilvl="0" w:tplc="042A0013">
      <w:start w:val="1"/>
      <w:numFmt w:val="bullet"/>
      <w:lvlText w:val="-"/>
      <w:lvlJc w:val="left"/>
      <w:pPr>
        <w:ind w:left="2160" w:hanging="360"/>
      </w:pPr>
      <w:rPr>
        <w:rFonts w:ascii="Calibri" w:eastAsiaTheme="minorEastAsia" w:hAnsi="Calibri" w:cs="Calibri" w:hint="default"/>
      </w:rPr>
    </w:lvl>
    <w:lvl w:ilvl="1" w:tplc="042A000F" w:tentative="1">
      <w:start w:val="1"/>
      <w:numFmt w:val="bullet"/>
      <w:lvlText w:val="o"/>
      <w:lvlJc w:val="left"/>
      <w:pPr>
        <w:ind w:left="2880" w:hanging="360"/>
      </w:pPr>
      <w:rPr>
        <w:rFonts w:ascii="Courier New" w:hAnsi="Courier New" w:cs="Courier New" w:hint="default"/>
      </w:rPr>
    </w:lvl>
    <w:lvl w:ilvl="2" w:tplc="042A001B" w:tentative="1">
      <w:start w:val="1"/>
      <w:numFmt w:val="bullet"/>
      <w:lvlText w:val=""/>
      <w:lvlJc w:val="left"/>
      <w:pPr>
        <w:ind w:left="3600" w:hanging="360"/>
      </w:pPr>
      <w:rPr>
        <w:rFonts w:ascii="Wingdings" w:hAnsi="Wingdings" w:hint="default"/>
      </w:rPr>
    </w:lvl>
    <w:lvl w:ilvl="3" w:tplc="042A000F" w:tentative="1">
      <w:start w:val="1"/>
      <w:numFmt w:val="bullet"/>
      <w:lvlText w:val=""/>
      <w:lvlJc w:val="left"/>
      <w:pPr>
        <w:ind w:left="4320" w:hanging="360"/>
      </w:pPr>
      <w:rPr>
        <w:rFonts w:ascii="Symbol" w:hAnsi="Symbol" w:hint="default"/>
      </w:rPr>
    </w:lvl>
    <w:lvl w:ilvl="4" w:tplc="042A0019" w:tentative="1">
      <w:start w:val="1"/>
      <w:numFmt w:val="bullet"/>
      <w:lvlText w:val="o"/>
      <w:lvlJc w:val="left"/>
      <w:pPr>
        <w:ind w:left="5040" w:hanging="360"/>
      </w:pPr>
      <w:rPr>
        <w:rFonts w:ascii="Courier New" w:hAnsi="Courier New" w:cs="Courier New" w:hint="default"/>
      </w:rPr>
    </w:lvl>
    <w:lvl w:ilvl="5" w:tplc="042A001B" w:tentative="1">
      <w:start w:val="1"/>
      <w:numFmt w:val="bullet"/>
      <w:lvlText w:val=""/>
      <w:lvlJc w:val="left"/>
      <w:pPr>
        <w:ind w:left="5760" w:hanging="360"/>
      </w:pPr>
      <w:rPr>
        <w:rFonts w:ascii="Wingdings" w:hAnsi="Wingdings" w:hint="default"/>
      </w:rPr>
    </w:lvl>
    <w:lvl w:ilvl="6" w:tplc="042A000F" w:tentative="1">
      <w:start w:val="1"/>
      <w:numFmt w:val="bullet"/>
      <w:lvlText w:val=""/>
      <w:lvlJc w:val="left"/>
      <w:pPr>
        <w:ind w:left="6480" w:hanging="360"/>
      </w:pPr>
      <w:rPr>
        <w:rFonts w:ascii="Symbol" w:hAnsi="Symbol" w:hint="default"/>
      </w:rPr>
    </w:lvl>
    <w:lvl w:ilvl="7" w:tplc="042A0019" w:tentative="1">
      <w:start w:val="1"/>
      <w:numFmt w:val="bullet"/>
      <w:lvlText w:val="o"/>
      <w:lvlJc w:val="left"/>
      <w:pPr>
        <w:ind w:left="7200" w:hanging="360"/>
      </w:pPr>
      <w:rPr>
        <w:rFonts w:ascii="Courier New" w:hAnsi="Courier New" w:cs="Courier New" w:hint="default"/>
      </w:rPr>
    </w:lvl>
    <w:lvl w:ilvl="8" w:tplc="042A001B" w:tentative="1">
      <w:start w:val="1"/>
      <w:numFmt w:val="bullet"/>
      <w:lvlText w:val=""/>
      <w:lvlJc w:val="left"/>
      <w:pPr>
        <w:ind w:left="7920" w:hanging="360"/>
      </w:pPr>
      <w:rPr>
        <w:rFonts w:ascii="Wingdings" w:hAnsi="Wingdings" w:hint="default"/>
      </w:rPr>
    </w:lvl>
  </w:abstractNum>
  <w:abstractNum w:abstractNumId="48">
    <w:nsid w:val="7F1B7FA6"/>
    <w:multiLevelType w:val="hybridMultilevel"/>
    <w:tmpl w:val="C91490A4"/>
    <w:lvl w:ilvl="0" w:tplc="C888A4E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5"/>
  </w:num>
  <w:num w:numId="2">
    <w:abstractNumId w:val="31"/>
  </w:num>
  <w:num w:numId="3">
    <w:abstractNumId w:val="28"/>
  </w:num>
  <w:num w:numId="4">
    <w:abstractNumId w:val="12"/>
  </w:num>
  <w:num w:numId="5">
    <w:abstractNumId w:val="25"/>
  </w:num>
  <w:num w:numId="6">
    <w:abstractNumId w:val="44"/>
  </w:num>
  <w:num w:numId="7">
    <w:abstractNumId w:val="38"/>
  </w:num>
  <w:num w:numId="8">
    <w:abstractNumId w:val="42"/>
  </w:num>
  <w:num w:numId="9">
    <w:abstractNumId w:val="24"/>
  </w:num>
  <w:num w:numId="10">
    <w:abstractNumId w:val="39"/>
  </w:num>
  <w:num w:numId="11">
    <w:abstractNumId w:val="22"/>
  </w:num>
  <w:num w:numId="12">
    <w:abstractNumId w:val="4"/>
  </w:num>
  <w:num w:numId="13">
    <w:abstractNumId w:val="9"/>
  </w:num>
  <w:num w:numId="14">
    <w:abstractNumId w:val="37"/>
  </w:num>
  <w:num w:numId="15">
    <w:abstractNumId w:val="2"/>
  </w:num>
  <w:num w:numId="16">
    <w:abstractNumId w:val="29"/>
  </w:num>
  <w:num w:numId="17">
    <w:abstractNumId w:val="0"/>
  </w:num>
  <w:num w:numId="18">
    <w:abstractNumId w:val="26"/>
  </w:num>
  <w:num w:numId="19">
    <w:abstractNumId w:val="40"/>
  </w:num>
  <w:num w:numId="20">
    <w:abstractNumId w:val="11"/>
  </w:num>
  <w:num w:numId="21">
    <w:abstractNumId w:val="16"/>
  </w:num>
  <w:num w:numId="22">
    <w:abstractNumId w:val="23"/>
  </w:num>
  <w:num w:numId="23">
    <w:abstractNumId w:val="6"/>
  </w:num>
  <w:num w:numId="24">
    <w:abstractNumId w:val="15"/>
  </w:num>
  <w:num w:numId="25">
    <w:abstractNumId w:val="30"/>
  </w:num>
  <w:num w:numId="26">
    <w:abstractNumId w:val="48"/>
  </w:num>
  <w:num w:numId="27">
    <w:abstractNumId w:val="33"/>
  </w:num>
  <w:num w:numId="28">
    <w:abstractNumId w:val="34"/>
  </w:num>
  <w:num w:numId="29">
    <w:abstractNumId w:val="36"/>
  </w:num>
  <w:num w:numId="30">
    <w:abstractNumId w:val="27"/>
  </w:num>
  <w:num w:numId="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5"/>
  </w:num>
  <w:num w:numId="34">
    <w:abstractNumId w:val="5"/>
    <w:lvlOverride w:ilvl="0">
      <w:startOverride w:val="1"/>
    </w:lvlOverride>
  </w:num>
  <w:num w:numId="35">
    <w:abstractNumId w:val="5"/>
    <w:lvlOverride w:ilvl="0">
      <w:startOverride w:val="1"/>
    </w:lvlOverride>
  </w:num>
  <w:num w:numId="36">
    <w:abstractNumId w:val="5"/>
    <w:lvlOverride w:ilvl="0">
      <w:startOverride w:val="1"/>
    </w:lvlOverride>
  </w:num>
  <w:num w:numId="37">
    <w:abstractNumId w:val="5"/>
    <w:lvlOverride w:ilvl="0">
      <w:startOverride w:val="1"/>
    </w:lvlOverride>
  </w:num>
  <w:num w:numId="38">
    <w:abstractNumId w:val="5"/>
    <w:lvlOverride w:ilvl="0">
      <w:startOverride w:val="1"/>
    </w:lvlOverride>
  </w:num>
  <w:num w:numId="39">
    <w:abstractNumId w:val="5"/>
    <w:lvlOverride w:ilvl="0">
      <w:startOverride w:val="1"/>
    </w:lvlOverride>
  </w:num>
  <w:num w:numId="40">
    <w:abstractNumId w:val="5"/>
    <w:lvlOverride w:ilvl="0">
      <w:startOverride w:val="1"/>
    </w:lvlOverride>
  </w:num>
  <w:num w:numId="41">
    <w:abstractNumId w:val="5"/>
    <w:lvlOverride w:ilvl="0">
      <w:startOverride w:val="1"/>
    </w:lvlOverride>
  </w:num>
  <w:num w:numId="42">
    <w:abstractNumId w:val="5"/>
    <w:lvlOverride w:ilvl="0">
      <w:startOverride w:val="1"/>
    </w:lvlOverride>
  </w:num>
  <w:num w:numId="43">
    <w:abstractNumId w:val="5"/>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5"/>
    <w:lvlOverride w:ilvl="0">
      <w:startOverride w:val="1"/>
    </w:lvlOverride>
  </w:num>
  <w:num w:numId="47">
    <w:abstractNumId w:val="20"/>
  </w:num>
  <w:num w:numId="48">
    <w:abstractNumId w:val="8"/>
  </w:num>
  <w:num w:numId="49">
    <w:abstractNumId w:val="13"/>
  </w:num>
  <w:num w:numId="50">
    <w:abstractNumId w:val="17"/>
  </w:num>
  <w:num w:numId="51">
    <w:abstractNumId w:val="43"/>
  </w:num>
  <w:num w:numId="52">
    <w:abstractNumId w:val="21"/>
  </w:num>
  <w:num w:numId="53">
    <w:abstractNumId w:val="19"/>
  </w:num>
  <w:num w:numId="54">
    <w:abstractNumId w:val="47"/>
  </w:num>
  <w:num w:numId="55">
    <w:abstractNumId w:val="3"/>
  </w:num>
  <w:num w:numId="56">
    <w:abstractNumId w:val="32"/>
  </w:num>
  <w:num w:numId="57">
    <w:abstractNumId w:val="7"/>
  </w:num>
  <w:num w:numId="58">
    <w:abstractNumId w:val="45"/>
  </w:num>
  <w:num w:numId="59">
    <w:abstractNumId w:val="18"/>
  </w:num>
  <w:num w:numId="60">
    <w:abstractNumId w:val="46"/>
  </w:num>
  <w:num w:numId="61">
    <w:abstractNumId w:val="41"/>
  </w:num>
  <w:num w:numId="62">
    <w:abstractNumId w:val="4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
  </w:num>
  <w:num w:numId="64">
    <w:abstractNumId w:val="14"/>
  </w:num>
  <w:num w:numId="65">
    <w:abstractNumId w:val="5"/>
    <w:lvlOverride w:ilvl="0">
      <w:startOverride w:val="1"/>
    </w:lvlOverride>
  </w:num>
  <w:num w:numId="66">
    <w:abstractNumId w:val="5"/>
    <w:lvlOverride w:ilvl="0">
      <w:startOverride w:val="1"/>
    </w:lvlOverride>
  </w:num>
  <w:num w:numId="67">
    <w:abstractNumId w:val="5"/>
    <w:lvlOverride w:ilvl="0">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187"/>
    <w:rsid w:val="000013A8"/>
    <w:rsid w:val="000165DF"/>
    <w:rsid w:val="00044911"/>
    <w:rsid w:val="00046B70"/>
    <w:rsid w:val="0008360F"/>
    <w:rsid w:val="000A3D51"/>
    <w:rsid w:val="000B094A"/>
    <w:rsid w:val="000B4039"/>
    <w:rsid w:val="000C7957"/>
    <w:rsid w:val="000E1274"/>
    <w:rsid w:val="000F2912"/>
    <w:rsid w:val="000F523F"/>
    <w:rsid w:val="001052A3"/>
    <w:rsid w:val="00134A75"/>
    <w:rsid w:val="00156D7F"/>
    <w:rsid w:val="00157B7C"/>
    <w:rsid w:val="001A72A2"/>
    <w:rsid w:val="001B540E"/>
    <w:rsid w:val="001C3D63"/>
    <w:rsid w:val="001C6AB8"/>
    <w:rsid w:val="001D7CAE"/>
    <w:rsid w:val="00202013"/>
    <w:rsid w:val="002042CA"/>
    <w:rsid w:val="00207C4A"/>
    <w:rsid w:val="00255A51"/>
    <w:rsid w:val="002A10E6"/>
    <w:rsid w:val="002A4048"/>
    <w:rsid w:val="002C59D3"/>
    <w:rsid w:val="00314209"/>
    <w:rsid w:val="00351430"/>
    <w:rsid w:val="00355080"/>
    <w:rsid w:val="0036559A"/>
    <w:rsid w:val="003A2CCD"/>
    <w:rsid w:val="003E3018"/>
    <w:rsid w:val="003E39A2"/>
    <w:rsid w:val="003E7298"/>
    <w:rsid w:val="00407276"/>
    <w:rsid w:val="00447221"/>
    <w:rsid w:val="00463ADE"/>
    <w:rsid w:val="00481B2D"/>
    <w:rsid w:val="00483A07"/>
    <w:rsid w:val="00485320"/>
    <w:rsid w:val="004A2702"/>
    <w:rsid w:val="004C568F"/>
    <w:rsid w:val="00513203"/>
    <w:rsid w:val="0055002C"/>
    <w:rsid w:val="005A22E1"/>
    <w:rsid w:val="005C2F0D"/>
    <w:rsid w:val="005F0B6F"/>
    <w:rsid w:val="00641535"/>
    <w:rsid w:val="00657D1A"/>
    <w:rsid w:val="0066414C"/>
    <w:rsid w:val="00670031"/>
    <w:rsid w:val="00676E59"/>
    <w:rsid w:val="00683A08"/>
    <w:rsid w:val="00684B59"/>
    <w:rsid w:val="006D4366"/>
    <w:rsid w:val="006D4FC8"/>
    <w:rsid w:val="006E0922"/>
    <w:rsid w:val="006F5C1A"/>
    <w:rsid w:val="00703BEC"/>
    <w:rsid w:val="007A3890"/>
    <w:rsid w:val="0081253C"/>
    <w:rsid w:val="00817CDF"/>
    <w:rsid w:val="0082098E"/>
    <w:rsid w:val="00837058"/>
    <w:rsid w:val="008458F7"/>
    <w:rsid w:val="0085092E"/>
    <w:rsid w:val="00851BDC"/>
    <w:rsid w:val="00882E4E"/>
    <w:rsid w:val="0089651B"/>
    <w:rsid w:val="008A6968"/>
    <w:rsid w:val="008B0187"/>
    <w:rsid w:val="0095295C"/>
    <w:rsid w:val="00987DA8"/>
    <w:rsid w:val="00992939"/>
    <w:rsid w:val="0099302F"/>
    <w:rsid w:val="009A7AE4"/>
    <w:rsid w:val="009B3C9C"/>
    <w:rsid w:val="009C0771"/>
    <w:rsid w:val="009F0450"/>
    <w:rsid w:val="00A0424F"/>
    <w:rsid w:val="00A36EBB"/>
    <w:rsid w:val="00A76174"/>
    <w:rsid w:val="00A92503"/>
    <w:rsid w:val="00AC021C"/>
    <w:rsid w:val="00AC09AA"/>
    <w:rsid w:val="00AE5600"/>
    <w:rsid w:val="00AF0E6B"/>
    <w:rsid w:val="00B05AD9"/>
    <w:rsid w:val="00B35D89"/>
    <w:rsid w:val="00B367D1"/>
    <w:rsid w:val="00B67982"/>
    <w:rsid w:val="00B82751"/>
    <w:rsid w:val="00B84A90"/>
    <w:rsid w:val="00BA001B"/>
    <w:rsid w:val="00BB3D54"/>
    <w:rsid w:val="00BB468A"/>
    <w:rsid w:val="00BD3DB1"/>
    <w:rsid w:val="00BD5573"/>
    <w:rsid w:val="00C5519C"/>
    <w:rsid w:val="00C55508"/>
    <w:rsid w:val="00C56D6C"/>
    <w:rsid w:val="00C735AB"/>
    <w:rsid w:val="00CB1590"/>
    <w:rsid w:val="00CC5522"/>
    <w:rsid w:val="00CE47F8"/>
    <w:rsid w:val="00CF6169"/>
    <w:rsid w:val="00D00968"/>
    <w:rsid w:val="00D06A73"/>
    <w:rsid w:val="00D50BD3"/>
    <w:rsid w:val="00D55057"/>
    <w:rsid w:val="00D636B7"/>
    <w:rsid w:val="00D91130"/>
    <w:rsid w:val="00DB7A6B"/>
    <w:rsid w:val="00DF1CA5"/>
    <w:rsid w:val="00E02B93"/>
    <w:rsid w:val="00E37300"/>
    <w:rsid w:val="00E4262E"/>
    <w:rsid w:val="00E42FEE"/>
    <w:rsid w:val="00E432E6"/>
    <w:rsid w:val="00E94DAE"/>
    <w:rsid w:val="00EA746B"/>
    <w:rsid w:val="00EC38C2"/>
    <w:rsid w:val="00EC7E82"/>
    <w:rsid w:val="00ED213C"/>
    <w:rsid w:val="00EF22E4"/>
    <w:rsid w:val="00EF774C"/>
    <w:rsid w:val="00F06A46"/>
    <w:rsid w:val="00F110EC"/>
    <w:rsid w:val="00F15328"/>
    <w:rsid w:val="00F162E5"/>
    <w:rsid w:val="00F47862"/>
    <w:rsid w:val="00FB1DCB"/>
    <w:rsid w:val="00FC3D52"/>
    <w:rsid w:val="00FC3FAF"/>
    <w:rsid w:val="00FC45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Normal (Web)" w:uiPriority="0"/>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0450"/>
    <w:rPr>
      <w:rFonts w:ascii="Cambria" w:hAnsi="Cambria"/>
      <w:sz w:val="24"/>
    </w:rPr>
  </w:style>
  <w:style w:type="paragraph" w:styleId="Heading1">
    <w:name w:val="heading 1"/>
    <w:aliases w:val="H1"/>
    <w:basedOn w:val="Normal"/>
    <w:next w:val="Normal"/>
    <w:link w:val="Heading1Char"/>
    <w:uiPriority w:val="9"/>
    <w:qFormat/>
    <w:rsid w:val="00BB468A"/>
    <w:pPr>
      <w:numPr>
        <w:numId w:val="30"/>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200" w:after="0"/>
      <w:outlineLvl w:val="0"/>
    </w:pPr>
    <w:rPr>
      <w:b/>
      <w:bCs/>
      <w:caps/>
      <w:color w:val="FFFFFF" w:themeColor="background1"/>
      <w:spacing w:val="15"/>
      <w:sz w:val="36"/>
    </w:rPr>
  </w:style>
  <w:style w:type="paragraph" w:styleId="Heading2">
    <w:name w:val="heading 2"/>
    <w:aliases w:val="l2,H2"/>
    <w:basedOn w:val="Normal"/>
    <w:next w:val="Normal"/>
    <w:link w:val="Heading2Char"/>
    <w:uiPriority w:val="9"/>
    <w:unhideWhenUsed/>
    <w:qFormat/>
    <w:rsid w:val="00B35D89"/>
    <w:pPr>
      <w:numPr>
        <w:ilvl w:val="1"/>
        <w:numId w:val="30"/>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before="200"/>
      <w:outlineLvl w:val="1"/>
    </w:pPr>
    <w:rPr>
      <w:b/>
      <w:caps/>
      <w:spacing w:val="15"/>
      <w:sz w:val="28"/>
    </w:rPr>
  </w:style>
  <w:style w:type="paragraph" w:styleId="Heading3">
    <w:name w:val="heading 3"/>
    <w:basedOn w:val="Normal"/>
    <w:next w:val="Normal"/>
    <w:link w:val="Heading3Char"/>
    <w:autoRedefine/>
    <w:uiPriority w:val="9"/>
    <w:qFormat/>
    <w:rsid w:val="00B84A90"/>
    <w:pPr>
      <w:keepNext/>
      <w:keepLines/>
      <w:numPr>
        <w:ilvl w:val="2"/>
        <w:numId w:val="30"/>
      </w:numPr>
      <w:spacing w:before="240" w:after="240" w:line="240" w:lineRule="auto"/>
      <w:outlineLvl w:val="2"/>
    </w:pPr>
    <w:rPr>
      <w:rFonts w:ascii="Times New Roman" w:eastAsia="Times New Roman" w:hAnsi="Times New Roman" w:cs="Tahoma"/>
      <w:b/>
      <w:bCs/>
      <w:caps/>
      <w:szCs w:val="18"/>
      <w:lang w:eastAsia="en-US"/>
    </w:rPr>
  </w:style>
  <w:style w:type="paragraph" w:styleId="Heading4">
    <w:name w:val="heading 4"/>
    <w:basedOn w:val="Normal"/>
    <w:next w:val="Normal"/>
    <w:link w:val="Heading4Char"/>
    <w:autoRedefine/>
    <w:qFormat/>
    <w:rsid w:val="00C55508"/>
    <w:pPr>
      <w:keepNext/>
      <w:keepLines/>
      <w:numPr>
        <w:ilvl w:val="3"/>
        <w:numId w:val="30"/>
      </w:numPr>
      <w:spacing w:before="240" w:after="60" w:line="360" w:lineRule="auto"/>
      <w:outlineLvl w:val="3"/>
    </w:pPr>
    <w:rPr>
      <w:rFonts w:ascii="Times New Roman" w:eastAsia="Times New Roman" w:hAnsi="Times New Roman" w:cs="Tahoma"/>
      <w:bCs/>
      <w:szCs w:val="24"/>
      <w:lang w:eastAsia="en-US"/>
    </w:rPr>
  </w:style>
  <w:style w:type="paragraph" w:styleId="Heading5">
    <w:name w:val="heading 5"/>
    <w:basedOn w:val="Normal"/>
    <w:next w:val="Normal"/>
    <w:link w:val="Heading5Char"/>
    <w:qFormat/>
    <w:rsid w:val="00485320"/>
    <w:pPr>
      <w:keepNext/>
      <w:keepLines/>
      <w:numPr>
        <w:ilvl w:val="4"/>
        <w:numId w:val="30"/>
      </w:numPr>
      <w:spacing w:before="120" w:after="0" w:line="360" w:lineRule="auto"/>
      <w:jc w:val="both"/>
      <w:outlineLvl w:val="4"/>
    </w:pPr>
    <w:rPr>
      <w:rFonts w:ascii="Times New Roman" w:eastAsia="Times New Roman" w:hAnsi="Times New Roman" w:cs="Tahoma"/>
      <w:bCs/>
      <w:i/>
      <w:szCs w:val="18"/>
      <w:lang w:eastAsia="en-US"/>
    </w:rPr>
  </w:style>
  <w:style w:type="paragraph" w:styleId="Heading6">
    <w:name w:val="heading 6"/>
    <w:basedOn w:val="Normal"/>
    <w:next w:val="Normal"/>
    <w:link w:val="Heading6Char"/>
    <w:qFormat/>
    <w:rsid w:val="00485320"/>
    <w:pPr>
      <w:keepNext/>
      <w:keepLines/>
      <w:numPr>
        <w:ilvl w:val="5"/>
        <w:numId w:val="30"/>
      </w:numPr>
      <w:spacing w:before="120" w:after="0" w:line="360" w:lineRule="auto"/>
      <w:outlineLvl w:val="5"/>
    </w:pPr>
    <w:rPr>
      <w:rFonts w:ascii=".VnTime" w:eastAsia="Times New Roman" w:hAnsi=".VnTime" w:cs="Times New Roman"/>
      <w:b/>
      <w:bCs/>
      <w:i/>
      <w:iCs/>
      <w:lang w:eastAsia="en-US"/>
    </w:rPr>
  </w:style>
  <w:style w:type="paragraph" w:styleId="Heading7">
    <w:name w:val="heading 7"/>
    <w:basedOn w:val="Normal"/>
    <w:next w:val="Normal"/>
    <w:link w:val="Heading7Char"/>
    <w:unhideWhenUsed/>
    <w:qFormat/>
    <w:rsid w:val="008B0187"/>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8B0187"/>
    <w:pPr>
      <w:keepNext/>
      <w:keepLines/>
      <w:numPr>
        <w:ilvl w:val="7"/>
        <w:numId w:val="30"/>
      </w:numPr>
      <w:spacing w:before="120" w:after="0" w:line="360" w:lineRule="auto"/>
      <w:jc w:val="both"/>
      <w:outlineLvl w:val="7"/>
    </w:pPr>
    <w:rPr>
      <w:rFonts w:ascii=".VnArialH" w:eastAsia="Times New Roman" w:hAnsi=".VnArialH" w:cs="Times New Roman"/>
      <w:b/>
      <w:bCs/>
      <w:sz w:val="20"/>
      <w:szCs w:val="18"/>
      <w:lang w:eastAsia="en-US"/>
    </w:rPr>
  </w:style>
  <w:style w:type="paragraph" w:styleId="Heading9">
    <w:name w:val="heading 9"/>
    <w:basedOn w:val="Normal"/>
    <w:next w:val="Normal"/>
    <w:link w:val="Heading9Char"/>
    <w:qFormat/>
    <w:rsid w:val="008B0187"/>
    <w:pPr>
      <w:keepNext/>
      <w:keepLines/>
      <w:numPr>
        <w:ilvl w:val="8"/>
        <w:numId w:val="30"/>
      </w:numPr>
      <w:spacing w:before="120" w:after="0" w:line="360" w:lineRule="auto"/>
      <w:outlineLvl w:val="8"/>
    </w:pPr>
    <w:rPr>
      <w:rFonts w:ascii=".VnArial" w:eastAsia="Times New Roman" w:hAnsi=".VnArial" w:cs="Times New Roman"/>
      <w:b/>
      <w:bCs/>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BB468A"/>
    <w:rPr>
      <w:rFonts w:ascii="Cambria" w:hAnsi="Cambria"/>
      <w:b/>
      <w:bCs/>
      <w:caps/>
      <w:color w:val="FFFFFF" w:themeColor="background1"/>
      <w:spacing w:val="15"/>
      <w:sz w:val="36"/>
      <w:shd w:val="clear" w:color="auto" w:fill="4F81BD" w:themeFill="accent1"/>
    </w:rPr>
  </w:style>
  <w:style w:type="character" w:customStyle="1" w:styleId="Heading2Char">
    <w:name w:val="Heading 2 Char"/>
    <w:aliases w:val="l2 Char,H2 Char"/>
    <w:basedOn w:val="DefaultParagraphFont"/>
    <w:link w:val="Heading2"/>
    <w:uiPriority w:val="9"/>
    <w:rsid w:val="00B35D89"/>
    <w:rPr>
      <w:rFonts w:ascii="Cambria" w:hAnsi="Cambria"/>
      <w:b/>
      <w:caps/>
      <w:spacing w:val="15"/>
      <w:sz w:val="28"/>
      <w:shd w:val="clear" w:color="auto" w:fill="DBE5F1" w:themeFill="accent1" w:themeFillTint="33"/>
    </w:rPr>
  </w:style>
  <w:style w:type="character" w:customStyle="1" w:styleId="Heading3Char">
    <w:name w:val="Heading 3 Char"/>
    <w:basedOn w:val="DefaultParagraphFont"/>
    <w:link w:val="Heading3"/>
    <w:uiPriority w:val="9"/>
    <w:rsid w:val="00B84A90"/>
    <w:rPr>
      <w:rFonts w:ascii="Times New Roman" w:eastAsia="Times New Roman" w:hAnsi="Times New Roman" w:cs="Tahoma"/>
      <w:b/>
      <w:bCs/>
      <w:caps/>
      <w:sz w:val="24"/>
      <w:szCs w:val="18"/>
      <w:lang w:eastAsia="en-US"/>
    </w:rPr>
  </w:style>
  <w:style w:type="character" w:customStyle="1" w:styleId="Heading4Char">
    <w:name w:val="Heading 4 Char"/>
    <w:basedOn w:val="DefaultParagraphFont"/>
    <w:link w:val="Heading4"/>
    <w:rsid w:val="00C55508"/>
    <w:rPr>
      <w:rFonts w:ascii="Times New Roman" w:eastAsia="Times New Roman" w:hAnsi="Times New Roman" w:cs="Tahoma"/>
      <w:bCs/>
      <w:sz w:val="24"/>
      <w:szCs w:val="24"/>
      <w:lang w:eastAsia="en-US"/>
    </w:rPr>
  </w:style>
  <w:style w:type="character" w:customStyle="1" w:styleId="Heading5Char">
    <w:name w:val="Heading 5 Char"/>
    <w:basedOn w:val="DefaultParagraphFont"/>
    <w:link w:val="Heading5"/>
    <w:rsid w:val="00485320"/>
    <w:rPr>
      <w:rFonts w:ascii="Times New Roman" w:eastAsia="Times New Roman" w:hAnsi="Times New Roman" w:cs="Tahoma"/>
      <w:bCs/>
      <w:i/>
      <w:sz w:val="24"/>
      <w:szCs w:val="18"/>
      <w:lang w:eastAsia="en-US"/>
    </w:rPr>
  </w:style>
  <w:style w:type="character" w:customStyle="1" w:styleId="Heading6Char">
    <w:name w:val="Heading 6 Char"/>
    <w:basedOn w:val="DefaultParagraphFont"/>
    <w:link w:val="Heading6"/>
    <w:rsid w:val="00485320"/>
    <w:rPr>
      <w:rFonts w:ascii=".VnTime" w:eastAsia="Times New Roman" w:hAnsi=".VnTime" w:cs="Times New Roman"/>
      <w:b/>
      <w:bCs/>
      <w:i/>
      <w:iCs/>
      <w:sz w:val="24"/>
      <w:lang w:eastAsia="en-US"/>
    </w:rPr>
  </w:style>
  <w:style w:type="character" w:customStyle="1" w:styleId="Heading7Char">
    <w:name w:val="Heading 7 Char"/>
    <w:basedOn w:val="DefaultParagraphFont"/>
    <w:link w:val="Heading7"/>
    <w:rsid w:val="008B0187"/>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8B0187"/>
    <w:rPr>
      <w:rFonts w:ascii=".VnArialH" w:eastAsia="Times New Roman" w:hAnsi=".VnArialH" w:cs="Times New Roman"/>
      <w:b/>
      <w:bCs/>
      <w:sz w:val="20"/>
      <w:szCs w:val="18"/>
      <w:lang w:eastAsia="en-US"/>
    </w:rPr>
  </w:style>
  <w:style w:type="character" w:customStyle="1" w:styleId="Heading9Char">
    <w:name w:val="Heading 9 Char"/>
    <w:basedOn w:val="DefaultParagraphFont"/>
    <w:link w:val="Heading9"/>
    <w:rsid w:val="008B0187"/>
    <w:rPr>
      <w:rFonts w:ascii=".VnArial" w:eastAsia="Times New Roman" w:hAnsi=".VnArial" w:cs="Times New Roman"/>
      <w:b/>
      <w:bCs/>
      <w:sz w:val="24"/>
      <w:szCs w:val="24"/>
      <w:lang w:eastAsia="en-US"/>
    </w:rPr>
  </w:style>
  <w:style w:type="paragraph" w:styleId="Footer">
    <w:name w:val="footer"/>
    <w:basedOn w:val="Normal"/>
    <w:link w:val="FooterChar"/>
    <w:rsid w:val="008B0187"/>
    <w:pPr>
      <w:tabs>
        <w:tab w:val="center" w:pos="4320"/>
        <w:tab w:val="right" w:pos="8640"/>
      </w:tabs>
      <w:spacing w:before="200"/>
    </w:pPr>
    <w:rPr>
      <w:sz w:val="20"/>
      <w:szCs w:val="20"/>
    </w:rPr>
  </w:style>
  <w:style w:type="character" w:customStyle="1" w:styleId="FooterChar">
    <w:name w:val="Footer Char"/>
    <w:basedOn w:val="DefaultParagraphFont"/>
    <w:link w:val="Footer"/>
    <w:rsid w:val="008B0187"/>
    <w:rPr>
      <w:sz w:val="20"/>
      <w:szCs w:val="20"/>
    </w:rPr>
  </w:style>
  <w:style w:type="paragraph" w:styleId="Header">
    <w:name w:val="header"/>
    <w:basedOn w:val="Normal"/>
    <w:link w:val="HeaderChar"/>
    <w:autoRedefine/>
    <w:rsid w:val="00BA001B"/>
    <w:pPr>
      <w:pBdr>
        <w:bottom w:val="single" w:sz="2" w:space="1" w:color="808080"/>
      </w:pBdr>
      <w:tabs>
        <w:tab w:val="right" w:pos="8931"/>
      </w:tabs>
      <w:spacing w:before="200" w:line="240" w:lineRule="auto"/>
      <w:ind w:right="-710"/>
    </w:pPr>
    <w:rPr>
      <w:color w:val="999999"/>
      <w:szCs w:val="24"/>
    </w:rPr>
  </w:style>
  <w:style w:type="character" w:customStyle="1" w:styleId="HeaderChar">
    <w:name w:val="Header Char"/>
    <w:basedOn w:val="DefaultParagraphFont"/>
    <w:link w:val="Header"/>
    <w:rsid w:val="00BA001B"/>
    <w:rPr>
      <w:rFonts w:ascii="Cambria" w:hAnsi="Cambria"/>
      <w:color w:val="999999"/>
      <w:sz w:val="24"/>
      <w:szCs w:val="24"/>
    </w:rPr>
  </w:style>
  <w:style w:type="character" w:styleId="Hyperlink">
    <w:name w:val="Hyperlink"/>
    <w:basedOn w:val="DefaultParagraphFont"/>
    <w:uiPriority w:val="99"/>
    <w:rsid w:val="008B0187"/>
    <w:rPr>
      <w:color w:val="0000FF"/>
      <w:u w:val="single"/>
    </w:rPr>
  </w:style>
  <w:style w:type="character" w:styleId="PageNumber">
    <w:name w:val="page number"/>
    <w:basedOn w:val="DefaultParagraphFont"/>
    <w:rsid w:val="008B0187"/>
    <w:rPr>
      <w:rFonts w:ascii="Arial" w:hAnsi="Arial"/>
      <w:color w:val="C0C0C0"/>
      <w:sz w:val="16"/>
      <w:szCs w:val="16"/>
    </w:rPr>
  </w:style>
  <w:style w:type="paragraph" w:styleId="TOC1">
    <w:name w:val="toc 1"/>
    <w:basedOn w:val="Normal"/>
    <w:next w:val="Normal"/>
    <w:autoRedefine/>
    <w:uiPriority w:val="39"/>
    <w:qFormat/>
    <w:rsid w:val="00463ADE"/>
    <w:pPr>
      <w:tabs>
        <w:tab w:val="left" w:pos="1080"/>
        <w:tab w:val="left" w:pos="2577"/>
        <w:tab w:val="right" w:leader="dot" w:pos="8505"/>
      </w:tabs>
      <w:spacing w:before="240" w:after="120" w:line="240" w:lineRule="auto"/>
    </w:pPr>
    <w:rPr>
      <w:rFonts w:asciiTheme="majorHAnsi" w:hAnsiTheme="majorHAnsi"/>
      <w:b/>
      <w:bCs/>
      <w:caps/>
      <w:noProof/>
      <w:sz w:val="36"/>
      <w:szCs w:val="36"/>
    </w:rPr>
  </w:style>
  <w:style w:type="paragraph" w:styleId="TOC2">
    <w:name w:val="toc 2"/>
    <w:basedOn w:val="Normal"/>
    <w:next w:val="Normal"/>
    <w:autoRedefine/>
    <w:uiPriority w:val="39"/>
    <w:qFormat/>
    <w:rsid w:val="00CF6169"/>
    <w:pPr>
      <w:tabs>
        <w:tab w:val="left" w:pos="709"/>
        <w:tab w:val="right" w:leader="dot" w:pos="8931"/>
      </w:tabs>
      <w:spacing w:before="60" w:line="240" w:lineRule="auto"/>
    </w:pPr>
    <w:rPr>
      <w:rFonts w:ascii="Times New Roman" w:hAnsi="Times New Roman"/>
      <w:noProof/>
      <w:sz w:val="28"/>
      <w:szCs w:val="28"/>
    </w:rPr>
  </w:style>
  <w:style w:type="paragraph" w:customStyle="1" w:styleId="NormalTB">
    <w:name w:val="NormalTB"/>
    <w:rsid w:val="008B0187"/>
    <w:pPr>
      <w:spacing w:before="200"/>
      <w:jc w:val="center"/>
    </w:pPr>
    <w:rPr>
      <w:rFonts w:ascii=".VnTime" w:hAnsi=".VnTime"/>
      <w:lang w:val="en-GB" w:eastAsia="en-US"/>
    </w:rPr>
  </w:style>
  <w:style w:type="paragraph" w:customStyle="1" w:styleId="Bang">
    <w:name w:val="Bang"/>
    <w:basedOn w:val="Normal"/>
    <w:autoRedefine/>
    <w:rsid w:val="008B0187"/>
    <w:pPr>
      <w:spacing w:before="80" w:after="80" w:line="240" w:lineRule="auto"/>
    </w:pPr>
    <w:rPr>
      <w:sz w:val="16"/>
      <w:szCs w:val="16"/>
    </w:rPr>
  </w:style>
  <w:style w:type="character" w:styleId="Strong">
    <w:name w:val="Strong"/>
    <w:uiPriority w:val="22"/>
    <w:qFormat/>
    <w:rsid w:val="008B0187"/>
    <w:rPr>
      <w:b/>
      <w:bCs/>
    </w:rPr>
  </w:style>
  <w:style w:type="paragraph" w:styleId="Title">
    <w:name w:val="Title"/>
    <w:basedOn w:val="Normal"/>
    <w:next w:val="Normal"/>
    <w:link w:val="TitleChar"/>
    <w:uiPriority w:val="10"/>
    <w:qFormat/>
    <w:rsid w:val="008B018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B0187"/>
    <w:rPr>
      <w:caps/>
      <w:color w:val="4F81BD" w:themeColor="accent1"/>
      <w:spacing w:val="10"/>
      <w:kern w:val="28"/>
      <w:sz w:val="52"/>
      <w:szCs w:val="52"/>
    </w:rPr>
  </w:style>
  <w:style w:type="paragraph" w:customStyle="1" w:styleId="Bangheader">
    <w:name w:val="Bangheader"/>
    <w:basedOn w:val="Heading7"/>
    <w:autoRedefine/>
    <w:rsid w:val="00FC453D"/>
    <w:pPr>
      <w:keepNext w:val="0"/>
      <w:keepLines w:val="0"/>
      <w:numPr>
        <w:ilvl w:val="0"/>
        <w:numId w:val="0"/>
      </w:numPr>
      <w:autoSpaceDE w:val="0"/>
      <w:autoSpaceDN w:val="0"/>
      <w:spacing w:before="80" w:after="80" w:line="240" w:lineRule="auto"/>
      <w:jc w:val="center"/>
    </w:pPr>
    <w:rPr>
      <w:rFonts w:ascii="Arial" w:eastAsia="ＭＳ 明朝" w:hAnsi="Arial" w:cs="Tahoma"/>
      <w:bCs/>
      <w:i w:val="0"/>
      <w:caps/>
      <w:color w:val="auto"/>
      <w:spacing w:val="10"/>
      <w:sz w:val="16"/>
      <w:szCs w:val="16"/>
    </w:rPr>
  </w:style>
  <w:style w:type="paragraph" w:styleId="Subtitle">
    <w:name w:val="Subtitle"/>
    <w:basedOn w:val="Normal"/>
    <w:next w:val="Normal"/>
    <w:link w:val="SubtitleChar"/>
    <w:uiPriority w:val="11"/>
    <w:qFormat/>
    <w:rsid w:val="008B0187"/>
    <w:pPr>
      <w:spacing w:before="200"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8B0187"/>
    <w:rPr>
      <w:caps/>
      <w:color w:val="595959" w:themeColor="text1" w:themeTint="A6"/>
      <w:spacing w:val="10"/>
      <w:sz w:val="24"/>
      <w:szCs w:val="24"/>
    </w:rPr>
  </w:style>
  <w:style w:type="character" w:styleId="Emphasis">
    <w:name w:val="Emphasis"/>
    <w:uiPriority w:val="20"/>
    <w:qFormat/>
    <w:rsid w:val="008B0187"/>
    <w:rPr>
      <w:caps/>
      <w:color w:val="243F60" w:themeColor="accent1" w:themeShade="7F"/>
      <w:spacing w:val="5"/>
    </w:rPr>
  </w:style>
  <w:style w:type="paragraph" w:styleId="ListParagraph">
    <w:name w:val="List Paragraph"/>
    <w:basedOn w:val="Normal"/>
    <w:uiPriority w:val="34"/>
    <w:qFormat/>
    <w:rsid w:val="008B0187"/>
    <w:pPr>
      <w:spacing w:before="200"/>
      <w:ind w:left="720"/>
      <w:contextualSpacing/>
    </w:pPr>
    <w:rPr>
      <w:sz w:val="20"/>
      <w:szCs w:val="20"/>
    </w:rPr>
  </w:style>
  <w:style w:type="character" w:styleId="SubtleEmphasis">
    <w:name w:val="Subtle Emphasis"/>
    <w:uiPriority w:val="19"/>
    <w:qFormat/>
    <w:rsid w:val="008B0187"/>
    <w:rPr>
      <w:i/>
      <w:iCs/>
      <w:color w:val="243F60" w:themeColor="accent1" w:themeShade="7F"/>
    </w:rPr>
  </w:style>
  <w:style w:type="paragraph" w:styleId="BalloonText">
    <w:name w:val="Balloon Text"/>
    <w:basedOn w:val="Normal"/>
    <w:link w:val="BalloonTextChar"/>
    <w:uiPriority w:val="99"/>
    <w:unhideWhenUsed/>
    <w:rsid w:val="008B01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B0187"/>
    <w:rPr>
      <w:rFonts w:ascii="Tahoma" w:hAnsi="Tahoma" w:cs="Tahoma"/>
      <w:sz w:val="16"/>
      <w:szCs w:val="16"/>
    </w:rPr>
  </w:style>
  <w:style w:type="paragraph" w:styleId="BodyTextIndent">
    <w:name w:val="Body Text Indent"/>
    <w:basedOn w:val="Normal"/>
    <w:link w:val="BodyTextIndentChar"/>
    <w:rsid w:val="008B0187"/>
    <w:pPr>
      <w:keepLines/>
      <w:spacing w:before="120" w:after="0" w:line="360" w:lineRule="auto"/>
    </w:pPr>
    <w:rPr>
      <w:rFonts w:ascii="Tahoma" w:eastAsia="Times New Roman" w:hAnsi="Tahoma" w:cs="Tahoma"/>
      <w:sz w:val="20"/>
      <w:szCs w:val="18"/>
      <w:lang w:eastAsia="en-US"/>
    </w:rPr>
  </w:style>
  <w:style w:type="character" w:customStyle="1" w:styleId="BodyTextIndentChar">
    <w:name w:val="Body Text Indent Char"/>
    <w:basedOn w:val="DefaultParagraphFont"/>
    <w:link w:val="BodyTextIndent"/>
    <w:rsid w:val="008B0187"/>
    <w:rPr>
      <w:rFonts w:ascii="Tahoma" w:eastAsia="Times New Roman" w:hAnsi="Tahoma" w:cs="Tahoma"/>
      <w:sz w:val="20"/>
      <w:szCs w:val="18"/>
      <w:lang w:eastAsia="en-US"/>
    </w:rPr>
  </w:style>
  <w:style w:type="paragraph" w:styleId="BodyTextIndent2">
    <w:name w:val="Body Text Indent 2"/>
    <w:basedOn w:val="Normal"/>
    <w:link w:val="BodyTextIndent2Char"/>
    <w:rsid w:val="008B0187"/>
    <w:pPr>
      <w:keepLines/>
      <w:spacing w:after="0" w:line="360" w:lineRule="auto"/>
      <w:ind w:left="720"/>
    </w:pPr>
    <w:rPr>
      <w:rFonts w:ascii=".VnTime" w:eastAsia="Times New Roman" w:hAnsi=".VnTime" w:cs="Times New Roman"/>
      <w:sz w:val="20"/>
      <w:szCs w:val="18"/>
      <w:lang w:eastAsia="en-US"/>
    </w:rPr>
  </w:style>
  <w:style w:type="character" w:customStyle="1" w:styleId="BodyTextIndent2Char">
    <w:name w:val="Body Text Indent 2 Char"/>
    <w:basedOn w:val="DefaultParagraphFont"/>
    <w:link w:val="BodyTextIndent2"/>
    <w:rsid w:val="008B0187"/>
    <w:rPr>
      <w:rFonts w:ascii=".VnTime" w:eastAsia="Times New Roman" w:hAnsi=".VnTime" w:cs="Times New Roman"/>
      <w:sz w:val="20"/>
      <w:szCs w:val="18"/>
      <w:lang w:eastAsia="en-US"/>
    </w:rPr>
  </w:style>
  <w:style w:type="paragraph" w:styleId="Caption">
    <w:name w:val="caption"/>
    <w:basedOn w:val="Normal"/>
    <w:next w:val="Normal"/>
    <w:qFormat/>
    <w:rsid w:val="008B0187"/>
    <w:pPr>
      <w:keepLines/>
      <w:spacing w:before="120" w:after="120" w:line="360" w:lineRule="auto"/>
      <w:ind w:left="1440"/>
      <w:jc w:val="both"/>
    </w:pPr>
    <w:rPr>
      <w:rFonts w:ascii=".VnTime" w:eastAsia="Times New Roman" w:hAnsi=".VnTime" w:cs="Times New Roman"/>
      <w:b/>
      <w:bCs/>
      <w:szCs w:val="24"/>
      <w:lang w:eastAsia="en-US"/>
    </w:rPr>
  </w:style>
  <w:style w:type="paragraph" w:customStyle="1" w:styleId="NormalCaption">
    <w:name w:val="NormalCaption"/>
    <w:basedOn w:val="Normal"/>
    <w:autoRedefine/>
    <w:rsid w:val="008B0187"/>
    <w:pPr>
      <w:keepLines/>
      <w:spacing w:before="120" w:after="120" w:line="360" w:lineRule="auto"/>
      <w:jc w:val="center"/>
    </w:pPr>
    <w:rPr>
      <w:rFonts w:ascii="Tahoma" w:eastAsia="Times New Roman" w:hAnsi="Tahoma" w:cs="Tahoma"/>
      <w:b/>
      <w:bCs/>
      <w:sz w:val="20"/>
      <w:szCs w:val="18"/>
      <w:lang w:eastAsia="en-US"/>
    </w:rPr>
  </w:style>
  <w:style w:type="paragraph" w:customStyle="1" w:styleId="NormalIndent">
    <w:name w:val="NormalIndent"/>
    <w:basedOn w:val="Normal"/>
    <w:autoRedefine/>
    <w:rsid w:val="00A0424F"/>
    <w:pPr>
      <w:keepLines/>
      <w:spacing w:before="120" w:after="40" w:line="240" w:lineRule="auto"/>
      <w:ind w:left="446"/>
      <w:jc w:val="right"/>
    </w:pPr>
    <w:rPr>
      <w:rFonts w:asciiTheme="majorHAnsi" w:eastAsia="Times New Roman" w:hAnsiTheme="majorHAnsi" w:cs="Tahoma"/>
      <w:color w:val="000000" w:themeColor="text1"/>
      <w:szCs w:val="24"/>
      <w:lang w:eastAsia="en-US"/>
    </w:rPr>
  </w:style>
  <w:style w:type="paragraph" w:customStyle="1" w:styleId="NormalIndex">
    <w:name w:val="NormalIndex"/>
    <w:basedOn w:val="NormalIndent"/>
    <w:rsid w:val="008B0187"/>
    <w:pPr>
      <w:tabs>
        <w:tab w:val="left" w:pos="360"/>
        <w:tab w:val="left" w:pos="450"/>
      </w:tabs>
      <w:spacing w:before="60" w:after="60"/>
      <w:ind w:hanging="360"/>
    </w:pPr>
  </w:style>
  <w:style w:type="paragraph" w:styleId="NormalIndent0">
    <w:name w:val="Normal Indent"/>
    <w:basedOn w:val="Normal"/>
    <w:autoRedefine/>
    <w:rsid w:val="008B0187"/>
    <w:pPr>
      <w:keepLines/>
      <w:spacing w:before="80" w:after="80" w:line="240" w:lineRule="auto"/>
    </w:pPr>
    <w:rPr>
      <w:rFonts w:ascii="Verdana" w:eastAsia="Times New Roman" w:hAnsi="Verdana" w:cs="Tahoma"/>
      <w:sz w:val="20"/>
      <w:szCs w:val="18"/>
      <w:lang w:eastAsia="en-US"/>
    </w:rPr>
  </w:style>
  <w:style w:type="paragraph" w:customStyle="1" w:styleId="NH-1">
    <w:name w:val="NH-1"/>
    <w:basedOn w:val="Normal"/>
    <w:next w:val="NH-2"/>
    <w:rsid w:val="008B0187"/>
    <w:pPr>
      <w:keepNext/>
      <w:keepLines/>
      <w:tabs>
        <w:tab w:val="left" w:pos="360"/>
      </w:tabs>
      <w:spacing w:before="120" w:after="0" w:line="360" w:lineRule="auto"/>
      <w:ind w:left="360" w:hanging="360"/>
    </w:pPr>
    <w:rPr>
      <w:rFonts w:ascii=".VnArial" w:eastAsia="Times New Roman" w:hAnsi=".VnArial" w:cs="Times New Roman"/>
      <w:b/>
      <w:bCs/>
      <w:szCs w:val="24"/>
      <w:lang w:eastAsia="en-US"/>
    </w:rPr>
  </w:style>
  <w:style w:type="paragraph" w:customStyle="1" w:styleId="NH-2">
    <w:name w:val="NH-2"/>
    <w:basedOn w:val="Normal"/>
    <w:next w:val="NormalIndent0"/>
    <w:rsid w:val="008B0187"/>
    <w:pPr>
      <w:keepNext/>
      <w:keepLines/>
      <w:tabs>
        <w:tab w:val="left" w:pos="720"/>
      </w:tabs>
      <w:spacing w:before="120" w:after="0" w:line="360" w:lineRule="auto"/>
      <w:ind w:left="360" w:hanging="360"/>
    </w:pPr>
    <w:rPr>
      <w:rFonts w:ascii=".VnArial" w:eastAsia="Times New Roman" w:hAnsi=".VnArial" w:cs="Times New Roman"/>
      <w:b/>
      <w:bCs/>
      <w:szCs w:val="24"/>
      <w:lang w:eastAsia="en-US"/>
    </w:rPr>
  </w:style>
  <w:style w:type="paragraph" w:customStyle="1" w:styleId="NormalText">
    <w:name w:val="NormalText"/>
    <w:basedOn w:val="Normal"/>
    <w:rsid w:val="008B0187"/>
    <w:pPr>
      <w:keepLines/>
      <w:spacing w:before="120" w:after="0" w:line="360" w:lineRule="auto"/>
      <w:ind w:left="720"/>
      <w:jc w:val="both"/>
    </w:pPr>
    <w:rPr>
      <w:rFonts w:ascii="Tahoma" w:eastAsia="Times New Roman" w:hAnsi="Tahoma" w:cs="Tahoma"/>
      <w:sz w:val="20"/>
      <w:szCs w:val="18"/>
      <w:lang w:eastAsia="en-US"/>
    </w:rPr>
  </w:style>
  <w:style w:type="paragraph" w:customStyle="1" w:styleId="H5">
    <w:name w:val="H5"/>
    <w:basedOn w:val="NormalIndent0"/>
    <w:next w:val="Normal"/>
    <w:rsid w:val="008B0187"/>
    <w:pPr>
      <w:keepNext/>
    </w:pPr>
    <w:rPr>
      <w:rFonts w:ascii=".VnTime" w:hAnsi=".VnTime" w:cs="Times New Roman"/>
      <w:b/>
      <w:bCs/>
      <w:i/>
      <w:iCs/>
      <w:color w:val="800080"/>
      <w:sz w:val="24"/>
      <w:szCs w:val="24"/>
    </w:rPr>
  </w:style>
  <w:style w:type="paragraph" w:customStyle="1" w:styleId="NormalFD">
    <w:name w:val="NormalFD"/>
    <w:basedOn w:val="Normal"/>
    <w:rsid w:val="008B0187"/>
    <w:pPr>
      <w:keepLines/>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jc w:val="both"/>
    </w:pPr>
    <w:rPr>
      <w:rFonts w:ascii="Tahoma" w:eastAsia="Times New Roman" w:hAnsi="Tahoma" w:cs="Tahoma"/>
      <w:color w:val="000000"/>
      <w:sz w:val="20"/>
      <w:szCs w:val="18"/>
      <w:lang w:eastAsia="en-US"/>
    </w:rPr>
  </w:style>
  <w:style w:type="paragraph" w:styleId="FootnoteText">
    <w:name w:val="footnote text"/>
    <w:basedOn w:val="Normal"/>
    <w:link w:val="FootnoteTextChar"/>
    <w:autoRedefine/>
    <w:semiHidden/>
    <w:rsid w:val="008B0187"/>
    <w:pPr>
      <w:keepLines/>
      <w:spacing w:after="0" w:line="360" w:lineRule="auto"/>
      <w:ind w:left="90" w:hanging="90"/>
    </w:pPr>
    <w:rPr>
      <w:rFonts w:ascii="Tahoma" w:eastAsia="Times New Roman" w:hAnsi="Tahoma" w:cs="Tahoma"/>
      <w:sz w:val="16"/>
      <w:szCs w:val="16"/>
      <w:lang w:eastAsia="en-US"/>
    </w:rPr>
  </w:style>
  <w:style w:type="character" w:customStyle="1" w:styleId="FootnoteTextChar">
    <w:name w:val="Footnote Text Char"/>
    <w:basedOn w:val="DefaultParagraphFont"/>
    <w:link w:val="FootnoteText"/>
    <w:semiHidden/>
    <w:rsid w:val="008B0187"/>
    <w:rPr>
      <w:rFonts w:ascii="Tahoma" w:eastAsia="Times New Roman" w:hAnsi="Tahoma" w:cs="Tahoma"/>
      <w:sz w:val="16"/>
      <w:szCs w:val="16"/>
      <w:lang w:eastAsia="en-US"/>
    </w:rPr>
  </w:style>
  <w:style w:type="character" w:styleId="FootnoteReference">
    <w:name w:val="footnote reference"/>
    <w:basedOn w:val="DefaultParagraphFont"/>
    <w:semiHidden/>
    <w:rsid w:val="008B0187"/>
    <w:rPr>
      <w:vertAlign w:val="superscript"/>
    </w:rPr>
  </w:style>
  <w:style w:type="paragraph" w:customStyle="1" w:styleId="Normal2">
    <w:name w:val="Normal 2"/>
    <w:basedOn w:val="Normal"/>
    <w:rsid w:val="008B0187"/>
    <w:pPr>
      <w:keepLines/>
      <w:tabs>
        <w:tab w:val="left" w:pos="360"/>
      </w:tabs>
      <w:spacing w:before="120" w:after="0" w:line="360" w:lineRule="auto"/>
      <w:ind w:left="360" w:hanging="360"/>
    </w:pPr>
    <w:rPr>
      <w:rFonts w:ascii="Tahoma" w:eastAsia="Times New Roman" w:hAnsi="Tahoma" w:cs="Tahoma"/>
      <w:sz w:val="20"/>
      <w:szCs w:val="18"/>
      <w:lang w:eastAsia="en-US"/>
    </w:rPr>
  </w:style>
  <w:style w:type="paragraph" w:styleId="BlockText">
    <w:name w:val="Block Text"/>
    <w:basedOn w:val="Normal"/>
    <w:rsid w:val="008B0187"/>
    <w:pPr>
      <w:keepLines/>
      <w:tabs>
        <w:tab w:val="left" w:pos="8820"/>
      </w:tabs>
      <w:spacing w:after="0" w:line="360" w:lineRule="auto"/>
      <w:ind w:left="720" w:right="22"/>
      <w:jc w:val="both"/>
    </w:pPr>
    <w:rPr>
      <w:rFonts w:ascii=".VnTime" w:eastAsia="Times New Roman" w:hAnsi=".VnTime" w:cs="Times New Roman"/>
      <w:sz w:val="20"/>
      <w:szCs w:val="18"/>
      <w:lang w:eastAsia="en-US"/>
    </w:rPr>
  </w:style>
  <w:style w:type="paragraph" w:styleId="BodyText">
    <w:name w:val="Body Text"/>
    <w:basedOn w:val="Normal"/>
    <w:link w:val="BodyTextChar"/>
    <w:rsid w:val="008B0187"/>
    <w:pPr>
      <w:keepLines/>
      <w:spacing w:after="0" w:line="360" w:lineRule="auto"/>
      <w:ind w:left="709"/>
      <w:jc w:val="center"/>
    </w:pPr>
    <w:rPr>
      <w:rFonts w:ascii="Tahoma" w:eastAsia="Times New Roman" w:hAnsi="Tahoma" w:cs="Tahoma"/>
      <w:lang w:eastAsia="en-US"/>
    </w:rPr>
  </w:style>
  <w:style w:type="character" w:customStyle="1" w:styleId="BodyTextChar">
    <w:name w:val="Body Text Char"/>
    <w:basedOn w:val="DefaultParagraphFont"/>
    <w:link w:val="BodyText"/>
    <w:rsid w:val="008B0187"/>
    <w:rPr>
      <w:rFonts w:ascii="Tahoma" w:eastAsia="Times New Roman" w:hAnsi="Tahoma" w:cs="Tahoma"/>
      <w:lang w:eastAsia="en-US"/>
    </w:rPr>
  </w:style>
  <w:style w:type="paragraph" w:customStyle="1" w:styleId="Vidu">
    <w:name w:val="Vidu"/>
    <w:basedOn w:val="Normal"/>
    <w:rsid w:val="008B0187"/>
    <w:pPr>
      <w:keepLines/>
      <w:tabs>
        <w:tab w:val="num" w:pos="360"/>
      </w:tabs>
      <w:spacing w:after="0" w:line="360" w:lineRule="auto"/>
      <w:ind w:left="360" w:hanging="360"/>
      <w:jc w:val="both"/>
    </w:pPr>
    <w:rPr>
      <w:rFonts w:ascii="Tahoma" w:eastAsia="Times New Roman" w:hAnsi="Tahoma" w:cs="Tahoma"/>
      <w:sz w:val="20"/>
      <w:szCs w:val="18"/>
      <w:lang w:eastAsia="en-US"/>
    </w:rPr>
  </w:style>
  <w:style w:type="paragraph" w:customStyle="1" w:styleId="Mucvidu">
    <w:name w:val="Mucvidu"/>
    <w:basedOn w:val="Vidu"/>
    <w:rsid w:val="008B0187"/>
    <w:pPr>
      <w:tabs>
        <w:tab w:val="clear" w:pos="360"/>
      </w:tabs>
      <w:ind w:left="1080"/>
    </w:pPr>
  </w:style>
  <w:style w:type="paragraph" w:customStyle="1" w:styleId="Tailieu">
    <w:name w:val="Tailieu"/>
    <w:basedOn w:val="Refer"/>
    <w:rsid w:val="008B0187"/>
    <w:pPr>
      <w:tabs>
        <w:tab w:val="num" w:pos="360"/>
      </w:tabs>
      <w:ind w:left="360" w:hanging="360"/>
    </w:pPr>
    <w:rPr>
      <w:sz w:val="28"/>
      <w:szCs w:val="28"/>
    </w:rPr>
  </w:style>
  <w:style w:type="paragraph" w:customStyle="1" w:styleId="Refer">
    <w:name w:val="Refer"/>
    <w:basedOn w:val="Normal"/>
    <w:rsid w:val="008B0187"/>
    <w:pPr>
      <w:keepLines/>
      <w:spacing w:after="120" w:line="360" w:lineRule="auto"/>
      <w:ind w:left="709" w:firstLine="720"/>
      <w:jc w:val="both"/>
    </w:pPr>
    <w:rPr>
      <w:rFonts w:ascii="Tahoma" w:eastAsia="Times New Roman" w:hAnsi="Tahoma" w:cs="Tahoma"/>
      <w:sz w:val="20"/>
      <w:szCs w:val="18"/>
      <w:lang w:eastAsia="en-US"/>
    </w:rPr>
  </w:style>
  <w:style w:type="paragraph" w:customStyle="1" w:styleId="Point">
    <w:name w:val="Point"/>
    <w:basedOn w:val="Header"/>
    <w:rsid w:val="008B0187"/>
    <w:pPr>
      <w:keepLines/>
      <w:pBdr>
        <w:bottom w:val="single" w:sz="4" w:space="1" w:color="auto"/>
      </w:pBdr>
      <w:tabs>
        <w:tab w:val="num" w:pos="795"/>
        <w:tab w:val="right" w:pos="9000"/>
      </w:tabs>
      <w:spacing w:before="0" w:after="0"/>
      <w:ind w:left="795" w:hanging="360"/>
      <w:jc w:val="both"/>
    </w:pPr>
    <w:rPr>
      <w:rFonts w:ascii="Tahoma" w:eastAsia="Times New Roman" w:hAnsi="Tahoma" w:cs="Tahoma"/>
      <w:color w:val="auto"/>
      <w:sz w:val="20"/>
      <w:szCs w:val="18"/>
      <w:lang w:eastAsia="en-US"/>
    </w:rPr>
  </w:style>
  <w:style w:type="character" w:styleId="CommentReference">
    <w:name w:val="annotation reference"/>
    <w:basedOn w:val="DefaultParagraphFont"/>
    <w:rsid w:val="008B0187"/>
    <w:rPr>
      <w:sz w:val="16"/>
      <w:szCs w:val="16"/>
    </w:rPr>
  </w:style>
  <w:style w:type="paragraph" w:styleId="CommentText">
    <w:name w:val="annotation text"/>
    <w:basedOn w:val="Normal"/>
    <w:link w:val="CommentTextChar"/>
    <w:rsid w:val="008B0187"/>
    <w:pPr>
      <w:keepLines/>
      <w:spacing w:after="0" w:line="360" w:lineRule="auto"/>
      <w:ind w:left="709"/>
      <w:jc w:val="both"/>
    </w:pPr>
    <w:rPr>
      <w:rFonts w:ascii=".VnTime" w:eastAsia="Times New Roman" w:hAnsi=".VnTime" w:cs="Times New Roman"/>
      <w:sz w:val="20"/>
      <w:szCs w:val="18"/>
      <w:lang w:eastAsia="en-US"/>
    </w:rPr>
  </w:style>
  <w:style w:type="character" w:customStyle="1" w:styleId="CommentTextChar">
    <w:name w:val="Comment Text Char"/>
    <w:basedOn w:val="DefaultParagraphFont"/>
    <w:link w:val="CommentText"/>
    <w:rsid w:val="008B0187"/>
    <w:rPr>
      <w:rFonts w:ascii=".VnTime" w:eastAsia="Times New Roman" w:hAnsi=".VnTime" w:cs="Times New Roman"/>
      <w:sz w:val="20"/>
      <w:szCs w:val="18"/>
      <w:lang w:eastAsia="en-US"/>
    </w:rPr>
  </w:style>
  <w:style w:type="paragraph" w:styleId="BodyText3">
    <w:name w:val="Body Text 3"/>
    <w:basedOn w:val="Normal"/>
    <w:link w:val="BodyText3Char"/>
    <w:rsid w:val="008B0187"/>
    <w:pPr>
      <w:keepLines/>
      <w:spacing w:after="0" w:line="360" w:lineRule="auto"/>
      <w:ind w:left="709"/>
    </w:pPr>
    <w:rPr>
      <w:rFonts w:ascii=".VnTime" w:eastAsia="Times New Roman" w:hAnsi=".VnTime" w:cs="Times New Roman"/>
      <w:i/>
      <w:iCs/>
      <w:sz w:val="20"/>
      <w:szCs w:val="18"/>
      <w:lang w:eastAsia="en-US"/>
    </w:rPr>
  </w:style>
  <w:style w:type="character" w:customStyle="1" w:styleId="BodyText3Char">
    <w:name w:val="Body Text 3 Char"/>
    <w:basedOn w:val="DefaultParagraphFont"/>
    <w:link w:val="BodyText3"/>
    <w:rsid w:val="008B0187"/>
    <w:rPr>
      <w:rFonts w:ascii=".VnTime" w:eastAsia="Times New Roman" w:hAnsi=".VnTime" w:cs="Times New Roman"/>
      <w:i/>
      <w:iCs/>
      <w:sz w:val="20"/>
      <w:szCs w:val="18"/>
      <w:lang w:eastAsia="en-US"/>
    </w:rPr>
  </w:style>
  <w:style w:type="paragraph" w:customStyle="1" w:styleId="Content">
    <w:name w:val="Content"/>
    <w:basedOn w:val="Normal"/>
    <w:rsid w:val="008B0187"/>
    <w:pPr>
      <w:keepLines/>
      <w:spacing w:before="120" w:after="0" w:line="360" w:lineRule="auto"/>
      <w:ind w:left="709" w:firstLine="720"/>
      <w:jc w:val="both"/>
    </w:pPr>
    <w:rPr>
      <w:rFonts w:ascii=".VnTime" w:eastAsia="Times New Roman" w:hAnsi=".VnTime" w:cs="Times New Roman"/>
      <w:szCs w:val="24"/>
      <w:lang w:eastAsia="en-US"/>
    </w:rPr>
  </w:style>
  <w:style w:type="paragraph" w:customStyle="1" w:styleId="NormalH">
    <w:name w:val="NormalH"/>
    <w:basedOn w:val="Normal"/>
    <w:autoRedefine/>
    <w:rsid w:val="008B0187"/>
    <w:pPr>
      <w:keepLines/>
      <w:pageBreakBefore/>
      <w:tabs>
        <w:tab w:val="left" w:pos="2160"/>
        <w:tab w:val="right" w:pos="5040"/>
        <w:tab w:val="left" w:pos="5760"/>
        <w:tab w:val="right" w:pos="8640"/>
      </w:tabs>
      <w:spacing w:before="360" w:after="240" w:line="240" w:lineRule="auto"/>
    </w:pPr>
    <w:rPr>
      <w:rFonts w:ascii="Verdana" w:eastAsia="Times New Roman" w:hAnsi="Verdana" w:cs="Times New Roman"/>
      <w:b/>
      <w:bCs/>
      <w:caps/>
      <w:color w:val="003400"/>
      <w:sz w:val="20"/>
      <w:szCs w:val="24"/>
      <w:lang w:eastAsia="en-US"/>
    </w:rPr>
  </w:style>
  <w:style w:type="paragraph" w:customStyle="1" w:styleId="TableCaption">
    <w:name w:val="TableCaption"/>
    <w:basedOn w:val="NormalIndent0"/>
    <w:rsid w:val="008B0187"/>
    <w:rPr>
      <w:b/>
      <w:bCs/>
    </w:rPr>
  </w:style>
  <w:style w:type="paragraph" w:customStyle="1" w:styleId="TableTitle">
    <w:name w:val="Table Title"/>
    <w:basedOn w:val="NormalIndent0"/>
    <w:autoRedefine/>
    <w:rsid w:val="008B0187"/>
    <w:pPr>
      <w:keepNext/>
      <w:tabs>
        <w:tab w:val="num" w:pos="1080"/>
      </w:tabs>
      <w:ind w:right="29"/>
    </w:pPr>
    <w:rPr>
      <w:rFonts w:ascii=".VnTime" w:hAnsi=".VnTime" w:cs="Times New Roman"/>
    </w:rPr>
  </w:style>
  <w:style w:type="paragraph" w:customStyle="1" w:styleId="Arial">
    <w:name w:val="Arial"/>
    <w:basedOn w:val="NormalIndent0"/>
    <w:rsid w:val="008B0187"/>
  </w:style>
  <w:style w:type="paragraph" w:customStyle="1" w:styleId="NormalNV">
    <w:name w:val="NormalNV"/>
    <w:basedOn w:val="Normal"/>
    <w:rsid w:val="008B0187"/>
    <w:pPr>
      <w:keepLines/>
      <w:tabs>
        <w:tab w:val="left" w:pos="720"/>
        <w:tab w:val="left" w:pos="2160"/>
        <w:tab w:val="right" w:leader="dot" w:pos="8640"/>
      </w:tabs>
      <w:spacing w:before="120" w:after="0" w:line="360" w:lineRule="auto"/>
    </w:pPr>
    <w:rPr>
      <w:rFonts w:ascii=".VnTime" w:eastAsia="Times New Roman" w:hAnsi=".VnTime" w:cs="Times New Roman"/>
      <w:szCs w:val="24"/>
      <w:lang w:val="en-GB" w:eastAsia="en-US"/>
    </w:rPr>
  </w:style>
  <w:style w:type="paragraph" w:customStyle="1" w:styleId="TableText">
    <w:name w:val="Table Text"/>
    <w:basedOn w:val="Normal"/>
    <w:rsid w:val="008B0187"/>
    <w:pPr>
      <w:keepLines/>
      <w:spacing w:before="60" w:after="60" w:line="480" w:lineRule="auto"/>
    </w:pPr>
    <w:rPr>
      <w:rFonts w:ascii="Tahoma" w:eastAsia="Times New Roman" w:hAnsi="Tahoma" w:cs="Tahoma"/>
      <w:szCs w:val="24"/>
      <w:lang w:eastAsia="en-US"/>
    </w:rPr>
  </w:style>
  <w:style w:type="character" w:styleId="FollowedHyperlink">
    <w:name w:val="FollowedHyperlink"/>
    <w:basedOn w:val="DefaultParagraphFont"/>
    <w:rsid w:val="008B0187"/>
    <w:rPr>
      <w:color w:val="800080"/>
      <w:u w:val="single"/>
    </w:rPr>
  </w:style>
  <w:style w:type="paragraph" w:styleId="BodyTextIndent3">
    <w:name w:val="Body Text Indent 3"/>
    <w:basedOn w:val="Normal"/>
    <w:link w:val="BodyTextIndent3Char"/>
    <w:rsid w:val="008B0187"/>
    <w:pPr>
      <w:keepLines/>
      <w:spacing w:before="120" w:after="0" w:line="360" w:lineRule="auto"/>
      <w:ind w:left="709"/>
      <w:jc w:val="both"/>
    </w:pPr>
    <w:rPr>
      <w:rFonts w:ascii="Tahoma" w:eastAsia="Times New Roman" w:hAnsi="Tahoma" w:cs="Tahoma"/>
      <w:sz w:val="20"/>
      <w:szCs w:val="18"/>
      <w:lang w:eastAsia="en-US"/>
    </w:rPr>
  </w:style>
  <w:style w:type="character" w:customStyle="1" w:styleId="BodyTextIndent3Char">
    <w:name w:val="Body Text Indent 3 Char"/>
    <w:basedOn w:val="DefaultParagraphFont"/>
    <w:link w:val="BodyTextIndent3"/>
    <w:rsid w:val="008B0187"/>
    <w:rPr>
      <w:rFonts w:ascii="Tahoma" w:eastAsia="Times New Roman" w:hAnsi="Tahoma" w:cs="Tahoma"/>
      <w:sz w:val="20"/>
      <w:szCs w:val="18"/>
      <w:lang w:eastAsia="en-US"/>
    </w:rPr>
  </w:style>
  <w:style w:type="paragraph" w:customStyle="1" w:styleId="InfoBlue">
    <w:name w:val="InfoBlue"/>
    <w:basedOn w:val="Normal"/>
    <w:next w:val="BodyText"/>
    <w:autoRedefine/>
    <w:rsid w:val="008B0187"/>
    <w:pPr>
      <w:keepLines/>
      <w:spacing w:after="120" w:line="240" w:lineRule="atLeast"/>
      <w:ind w:left="90"/>
    </w:pPr>
    <w:rPr>
      <w:rFonts w:ascii="Tahoma" w:eastAsia="Times New Roman" w:hAnsi="Tahoma" w:cs="Tahoma"/>
      <w:sz w:val="18"/>
      <w:szCs w:val="18"/>
      <w:lang w:eastAsia="en-US"/>
    </w:rPr>
  </w:style>
  <w:style w:type="paragraph" w:customStyle="1" w:styleId="Guideline">
    <w:name w:val="Guideline"/>
    <w:basedOn w:val="NormalIndent0"/>
    <w:rsid w:val="008B0187"/>
    <w:pPr>
      <w:spacing w:before="0"/>
      <w:ind w:left="432"/>
      <w:jc w:val="both"/>
    </w:pPr>
    <w:rPr>
      <w:i/>
      <w:iCs/>
      <w:color w:val="0000FF"/>
      <w:lang w:val="en-AU"/>
    </w:rPr>
  </w:style>
  <w:style w:type="paragraph" w:styleId="NormalWeb">
    <w:name w:val="Normal (Web)"/>
    <w:basedOn w:val="Normal"/>
    <w:rsid w:val="008B0187"/>
    <w:pPr>
      <w:keepLines/>
      <w:spacing w:before="100" w:beforeAutospacing="1" w:after="100" w:afterAutospacing="1" w:line="360" w:lineRule="auto"/>
    </w:pPr>
    <w:rPr>
      <w:rFonts w:ascii="Arial Unicode MS" w:eastAsia="Arial Unicode MS" w:hAnsi="Arial Unicode MS" w:cs="Times New Roman"/>
      <w:szCs w:val="24"/>
      <w:lang w:val="en-GB" w:eastAsia="en-US"/>
    </w:rPr>
  </w:style>
  <w:style w:type="character" w:customStyle="1" w:styleId="arial12byell1">
    <w:name w:val="arial12byell1"/>
    <w:basedOn w:val="DefaultParagraphFont"/>
    <w:rsid w:val="008B0187"/>
    <w:rPr>
      <w:rFonts w:ascii="Arial" w:hAnsi="Arial" w:cs="Arial"/>
      <w:b/>
      <w:bCs/>
      <w:color w:val="auto"/>
      <w:sz w:val="18"/>
      <w:szCs w:val="18"/>
      <w:u w:val="none"/>
      <w:effect w:val="none"/>
    </w:rPr>
  </w:style>
  <w:style w:type="character" w:customStyle="1" w:styleId="arial10bblue1">
    <w:name w:val="arial10bblue1"/>
    <w:basedOn w:val="DefaultParagraphFont"/>
    <w:rsid w:val="008B0187"/>
    <w:rPr>
      <w:rFonts w:ascii="Arial" w:hAnsi="Arial" w:cs="Arial"/>
      <w:b/>
      <w:bCs/>
      <w:color w:val="auto"/>
      <w:sz w:val="15"/>
      <w:szCs w:val="15"/>
      <w:u w:val="none"/>
      <w:effect w:val="none"/>
    </w:rPr>
  </w:style>
  <w:style w:type="paragraph" w:customStyle="1" w:styleId="HeadingBig">
    <w:name w:val="Heading Big"/>
    <w:basedOn w:val="NormalTB"/>
    <w:rsid w:val="008B0187"/>
    <w:pPr>
      <w:widowControl w:val="0"/>
      <w:spacing w:before="120" w:after="0" w:line="240" w:lineRule="auto"/>
    </w:pPr>
    <w:rPr>
      <w:rFonts w:ascii="Swis721 BlkEx BT" w:eastAsia="Times New Roman" w:hAnsi="Swis721 BlkEx BT" w:cs="Times New Roman"/>
      <w:b/>
      <w:bCs/>
      <w:i/>
      <w:iCs/>
      <w:color w:val="6E2500"/>
      <w:spacing w:val="30"/>
      <w:sz w:val="40"/>
      <w:szCs w:val="32"/>
      <w:lang w:val="en-US"/>
    </w:rPr>
  </w:style>
  <w:style w:type="paragraph" w:customStyle="1" w:styleId="HeadingLv1">
    <w:name w:val="Heading Lv1"/>
    <w:basedOn w:val="Normal"/>
    <w:autoRedefine/>
    <w:rsid w:val="008B0187"/>
    <w:pPr>
      <w:keepLines/>
      <w:spacing w:before="80" w:after="80" w:line="240" w:lineRule="auto"/>
      <w:jc w:val="center"/>
    </w:pPr>
    <w:rPr>
      <w:rFonts w:ascii="Tahoma" w:eastAsia="Times New Roman" w:hAnsi="Tahoma" w:cs="Tahoma"/>
      <w:b/>
      <w:bCs/>
      <w:color w:val="6E2500"/>
      <w:sz w:val="18"/>
      <w:szCs w:val="24"/>
      <w:lang w:eastAsia="en-US"/>
    </w:rPr>
  </w:style>
  <w:style w:type="paragraph" w:customStyle="1" w:styleId="HeadingLv2">
    <w:name w:val="Heading Lv2"/>
    <w:basedOn w:val="Bang"/>
    <w:autoRedefine/>
    <w:rsid w:val="008B0187"/>
    <w:pPr>
      <w:keepLines/>
    </w:pPr>
    <w:rPr>
      <w:rFonts w:ascii="Tahoma" w:eastAsia="Times New Roman" w:hAnsi="Tahoma" w:cs="Tahoma"/>
      <w:b/>
      <w:bCs/>
      <w:color w:val="003400"/>
      <w:sz w:val="18"/>
      <w:szCs w:val="24"/>
      <w:lang w:eastAsia="en-US"/>
    </w:rPr>
  </w:style>
  <w:style w:type="paragraph" w:styleId="CommentSubject">
    <w:name w:val="annotation subject"/>
    <w:basedOn w:val="CommentText"/>
    <w:next w:val="CommentText"/>
    <w:link w:val="CommentSubjectChar"/>
    <w:rsid w:val="008B0187"/>
    <w:pPr>
      <w:spacing w:before="120" w:line="240" w:lineRule="auto"/>
      <w:jc w:val="left"/>
    </w:pPr>
    <w:rPr>
      <w:rFonts w:ascii="Tahoma" w:hAnsi="Tahoma" w:cs="Tahoma"/>
      <w:b/>
      <w:bCs/>
      <w:szCs w:val="20"/>
    </w:rPr>
  </w:style>
  <w:style w:type="character" w:customStyle="1" w:styleId="CommentSubjectChar">
    <w:name w:val="Comment Subject Char"/>
    <w:basedOn w:val="CommentTextChar"/>
    <w:link w:val="CommentSubject"/>
    <w:rsid w:val="008B0187"/>
    <w:rPr>
      <w:rFonts w:ascii="Tahoma" w:eastAsia="Times New Roman" w:hAnsi="Tahoma" w:cs="Tahoma"/>
      <w:b/>
      <w:bCs/>
      <w:sz w:val="20"/>
      <w:szCs w:val="20"/>
      <w:lang w:eastAsia="en-US"/>
    </w:rPr>
  </w:style>
  <w:style w:type="paragraph" w:customStyle="1" w:styleId="bang0">
    <w:name w:val="bang"/>
    <w:basedOn w:val="Normal"/>
    <w:autoRedefine/>
    <w:rsid w:val="00FC3D52"/>
    <w:pPr>
      <w:autoSpaceDE w:val="0"/>
      <w:autoSpaceDN w:val="0"/>
      <w:spacing w:before="80" w:after="80" w:line="240" w:lineRule="auto"/>
      <w:jc w:val="both"/>
    </w:pPr>
    <w:rPr>
      <w:rFonts w:ascii="Arial" w:eastAsia="ＭＳ 明朝" w:hAnsi="Arial" w:cs="Arial"/>
      <w:sz w:val="18"/>
      <w:szCs w:val="16"/>
      <w:lang w:eastAsia="en-US"/>
    </w:rPr>
  </w:style>
  <w:style w:type="paragraph" w:customStyle="1" w:styleId="HelpText">
    <w:name w:val="Help Text"/>
    <w:basedOn w:val="Normal"/>
    <w:autoRedefine/>
    <w:rsid w:val="00FC3D52"/>
    <w:pPr>
      <w:spacing w:after="0" w:line="240" w:lineRule="auto"/>
      <w:ind w:left="1166" w:hanging="734"/>
      <w:jc w:val="both"/>
    </w:pPr>
    <w:rPr>
      <w:rFonts w:ascii="Arial" w:eastAsia="Times New Roman" w:hAnsi="Arial" w:cs="Times New Roman"/>
      <w:i/>
      <w:color w:val="0000FF"/>
      <w:sz w:val="20"/>
      <w:szCs w:val="20"/>
      <w:lang w:eastAsia="de-DE"/>
    </w:rPr>
  </w:style>
  <w:style w:type="paragraph" w:customStyle="1" w:styleId="HelpCont">
    <w:name w:val="Help Cont"/>
    <w:basedOn w:val="HelpText"/>
    <w:rsid w:val="00FC3D52"/>
    <w:pPr>
      <w:ind w:firstLine="0"/>
    </w:pPr>
    <w:rPr>
      <w:rFonts w:ascii="Helvetica" w:hAnsi="Helvetica"/>
    </w:rPr>
  </w:style>
  <w:style w:type="paragraph" w:customStyle="1" w:styleId="HelpBullet">
    <w:name w:val="Help Bullet"/>
    <w:basedOn w:val="HelpText"/>
    <w:rsid w:val="00FC3D52"/>
    <w:pPr>
      <w:numPr>
        <w:numId w:val="9"/>
      </w:numPr>
      <w:tabs>
        <w:tab w:val="clear" w:pos="360"/>
        <w:tab w:val="num" w:pos="1134"/>
      </w:tabs>
      <w:ind w:left="1134" w:hanging="283"/>
    </w:pPr>
  </w:style>
  <w:style w:type="paragraph" w:customStyle="1" w:styleId="Body">
    <w:name w:val="Body"/>
    <w:basedOn w:val="Normal"/>
    <w:rsid w:val="00FC3D52"/>
    <w:pPr>
      <w:spacing w:before="120" w:after="0" w:line="240" w:lineRule="auto"/>
      <w:ind w:left="709"/>
      <w:jc w:val="both"/>
    </w:pPr>
    <w:rPr>
      <w:rFonts w:ascii="Arial" w:eastAsia="Times New Roman" w:hAnsi="Arial" w:cs="Times New Roman"/>
      <w:sz w:val="20"/>
      <w:szCs w:val="20"/>
      <w:lang w:eastAsia="de-DE"/>
    </w:rPr>
  </w:style>
  <w:style w:type="paragraph" w:customStyle="1" w:styleId="Table">
    <w:name w:val="Table"/>
    <w:basedOn w:val="Normal"/>
    <w:autoRedefine/>
    <w:rsid w:val="00FC3D52"/>
    <w:pPr>
      <w:spacing w:before="120" w:after="120" w:line="240" w:lineRule="auto"/>
      <w:jc w:val="center"/>
    </w:pPr>
    <w:rPr>
      <w:rFonts w:ascii="Arial" w:eastAsia="ＭＳ 明朝" w:hAnsi="Arial" w:cs="Tahoma"/>
      <w:color w:val="0000FF"/>
      <w:sz w:val="28"/>
      <w:szCs w:val="28"/>
      <w:lang w:eastAsia="en-US"/>
    </w:rPr>
  </w:style>
  <w:style w:type="paragraph" w:customStyle="1" w:styleId="StyleJustified">
    <w:name w:val="Style Justified"/>
    <w:basedOn w:val="Normal"/>
    <w:rsid w:val="00FC3D52"/>
    <w:pPr>
      <w:spacing w:before="120" w:after="0" w:line="240" w:lineRule="auto"/>
      <w:ind w:left="425"/>
      <w:jc w:val="both"/>
    </w:pPr>
    <w:rPr>
      <w:rFonts w:ascii="Arial" w:eastAsia="Times New Roman" w:hAnsi="Arial" w:cs="Times New Roman"/>
      <w:sz w:val="20"/>
      <w:szCs w:val="20"/>
      <w:lang w:eastAsia="en-US"/>
    </w:rPr>
  </w:style>
  <w:style w:type="paragraph" w:styleId="NoSpacing">
    <w:name w:val="No Spacing"/>
    <w:link w:val="NoSpacingChar"/>
    <w:uiPriority w:val="1"/>
    <w:qFormat/>
    <w:rsid w:val="00FC3D52"/>
    <w:pPr>
      <w:spacing w:after="0" w:line="240" w:lineRule="auto"/>
    </w:pPr>
    <w:rPr>
      <w:rFonts w:ascii="Calibri" w:eastAsia="Times New Roman" w:hAnsi="Calibri" w:cs="Times New Roman"/>
      <w:lang w:eastAsia="en-US"/>
    </w:rPr>
  </w:style>
  <w:style w:type="character" w:customStyle="1" w:styleId="NoSpacingChar">
    <w:name w:val="No Spacing Char"/>
    <w:link w:val="NoSpacing"/>
    <w:locked/>
    <w:rsid w:val="00FC3D52"/>
    <w:rPr>
      <w:rFonts w:ascii="Calibri" w:eastAsia="Times New Roman" w:hAnsi="Calibri" w:cs="Times New Roman"/>
      <w:lang w:eastAsia="en-US"/>
    </w:rPr>
  </w:style>
  <w:style w:type="character" w:styleId="BookTitle">
    <w:name w:val="Book Title"/>
    <w:uiPriority w:val="33"/>
    <w:qFormat/>
    <w:rsid w:val="00FC3D52"/>
    <w:rPr>
      <w:b/>
      <w:bCs/>
      <w:smallCaps/>
      <w:spacing w:val="5"/>
    </w:rPr>
  </w:style>
  <w:style w:type="paragraph" w:styleId="TOCHeading">
    <w:name w:val="TOC Heading"/>
    <w:basedOn w:val="Heading1"/>
    <w:next w:val="Normal"/>
    <w:uiPriority w:val="39"/>
    <w:semiHidden/>
    <w:unhideWhenUsed/>
    <w:qFormat/>
    <w:rsid w:val="00FC3D52"/>
    <w:pPr>
      <w:keepNext/>
      <w:keepLines/>
      <w:pBdr>
        <w:top w:val="none" w:sz="0" w:space="0" w:color="auto"/>
        <w:left w:val="none" w:sz="0" w:space="0" w:color="auto"/>
        <w:bottom w:val="none" w:sz="0" w:space="0" w:color="auto"/>
        <w:right w:val="none" w:sz="0" w:space="0" w:color="auto"/>
      </w:pBdr>
      <w:shd w:val="clear" w:color="auto" w:fill="auto"/>
      <w:spacing w:before="480"/>
      <w:outlineLvl w:val="9"/>
    </w:pPr>
    <w:rPr>
      <w:rFonts w:eastAsia="ＭＳ ゴシック" w:cs="Times New Roman"/>
      <w:caps w:val="0"/>
      <w:color w:val="365F91"/>
      <w:spacing w:val="0"/>
      <w:sz w:val="28"/>
      <w:szCs w:val="28"/>
    </w:rPr>
  </w:style>
  <w:style w:type="paragraph" w:styleId="TOC3">
    <w:name w:val="toc 3"/>
    <w:basedOn w:val="Normal"/>
    <w:next w:val="Normal"/>
    <w:autoRedefine/>
    <w:uiPriority w:val="39"/>
    <w:unhideWhenUsed/>
    <w:qFormat/>
    <w:rsid w:val="00FC3D52"/>
    <w:pPr>
      <w:spacing w:after="100"/>
      <w:ind w:left="440"/>
    </w:pPr>
    <w:rPr>
      <w:rFonts w:ascii="Calibri" w:eastAsia="ＭＳ 明朝" w:hAnsi="Calibri" w:cs="Arial"/>
    </w:rPr>
  </w:style>
  <w:style w:type="paragraph" w:styleId="TableofFigures">
    <w:name w:val="table of figures"/>
    <w:basedOn w:val="Normal"/>
    <w:next w:val="Normal"/>
    <w:uiPriority w:val="99"/>
    <w:rsid w:val="00FC3D52"/>
    <w:rPr>
      <w:rFonts w:ascii="Calibri" w:eastAsia="Times New Roman" w:hAnsi="Calibri" w:cs="Times New Roman"/>
      <w:lang w:eastAsia="en-US"/>
    </w:rPr>
  </w:style>
  <w:style w:type="paragraph" w:customStyle="1" w:styleId="ManualStep">
    <w:name w:val="Manual Step"/>
    <w:basedOn w:val="Normal"/>
    <w:qFormat/>
    <w:rsid w:val="009C0771"/>
    <w:pPr>
      <w:numPr>
        <w:numId w:val="33"/>
      </w:numPr>
    </w:pPr>
    <w:rPr>
      <w:rFonts w:ascii="Times New Roman" w:hAnsi="Times New Roman" w:cs="Arial"/>
    </w:rPr>
  </w:style>
  <w:style w:type="character" w:customStyle="1" w:styleId="hps">
    <w:name w:val="hps"/>
    <w:basedOn w:val="DefaultParagraphFont"/>
    <w:rsid w:val="000F2912"/>
  </w:style>
  <w:style w:type="paragraph" w:styleId="TOC4">
    <w:name w:val="toc 4"/>
    <w:basedOn w:val="Normal"/>
    <w:next w:val="Normal"/>
    <w:autoRedefine/>
    <w:uiPriority w:val="39"/>
    <w:unhideWhenUsed/>
    <w:rsid w:val="00A92503"/>
    <w:pPr>
      <w:spacing w:after="100"/>
      <w:ind w:left="660"/>
    </w:pPr>
    <w:rPr>
      <w:rFonts w:asciiTheme="minorHAnsi" w:hAnsiTheme="minorHAnsi"/>
      <w:sz w:val="22"/>
    </w:rPr>
  </w:style>
  <w:style w:type="paragraph" w:styleId="TOC5">
    <w:name w:val="toc 5"/>
    <w:basedOn w:val="Normal"/>
    <w:next w:val="Normal"/>
    <w:autoRedefine/>
    <w:uiPriority w:val="39"/>
    <w:unhideWhenUsed/>
    <w:rsid w:val="00A92503"/>
    <w:pPr>
      <w:spacing w:after="100"/>
      <w:ind w:left="880"/>
    </w:pPr>
    <w:rPr>
      <w:rFonts w:asciiTheme="minorHAnsi" w:hAnsiTheme="minorHAnsi"/>
      <w:sz w:val="22"/>
    </w:rPr>
  </w:style>
  <w:style w:type="paragraph" w:styleId="TOC6">
    <w:name w:val="toc 6"/>
    <w:basedOn w:val="Normal"/>
    <w:next w:val="Normal"/>
    <w:autoRedefine/>
    <w:uiPriority w:val="39"/>
    <w:unhideWhenUsed/>
    <w:rsid w:val="00A92503"/>
    <w:pPr>
      <w:spacing w:after="100"/>
      <w:ind w:left="1100"/>
    </w:pPr>
    <w:rPr>
      <w:rFonts w:asciiTheme="minorHAnsi" w:hAnsiTheme="minorHAnsi"/>
      <w:sz w:val="22"/>
    </w:rPr>
  </w:style>
  <w:style w:type="paragraph" w:styleId="TOC7">
    <w:name w:val="toc 7"/>
    <w:basedOn w:val="Normal"/>
    <w:next w:val="Normal"/>
    <w:autoRedefine/>
    <w:uiPriority w:val="39"/>
    <w:unhideWhenUsed/>
    <w:rsid w:val="00A92503"/>
    <w:pPr>
      <w:spacing w:after="100"/>
      <w:ind w:left="1320"/>
    </w:pPr>
    <w:rPr>
      <w:rFonts w:asciiTheme="minorHAnsi" w:hAnsiTheme="minorHAnsi"/>
      <w:sz w:val="22"/>
    </w:rPr>
  </w:style>
  <w:style w:type="paragraph" w:styleId="TOC8">
    <w:name w:val="toc 8"/>
    <w:basedOn w:val="Normal"/>
    <w:next w:val="Normal"/>
    <w:autoRedefine/>
    <w:uiPriority w:val="39"/>
    <w:unhideWhenUsed/>
    <w:rsid w:val="00A92503"/>
    <w:pPr>
      <w:spacing w:after="100"/>
      <w:ind w:left="1540"/>
    </w:pPr>
    <w:rPr>
      <w:rFonts w:asciiTheme="minorHAnsi" w:hAnsiTheme="minorHAnsi"/>
      <w:sz w:val="22"/>
    </w:rPr>
  </w:style>
  <w:style w:type="paragraph" w:styleId="TOC9">
    <w:name w:val="toc 9"/>
    <w:basedOn w:val="Normal"/>
    <w:next w:val="Normal"/>
    <w:autoRedefine/>
    <w:uiPriority w:val="39"/>
    <w:unhideWhenUsed/>
    <w:rsid w:val="00A92503"/>
    <w:pPr>
      <w:spacing w:after="100"/>
      <w:ind w:left="1760"/>
    </w:pPr>
    <w:rPr>
      <w:rFonts w:asciiTheme="minorHAnsi" w:hAnsiTheme="minorHAnsi"/>
      <w:sz w:val="22"/>
    </w:rPr>
  </w:style>
  <w:style w:type="character" w:styleId="PlaceholderText">
    <w:name w:val="Placeholder Text"/>
    <w:basedOn w:val="DefaultParagraphFont"/>
    <w:uiPriority w:val="99"/>
    <w:semiHidden/>
    <w:rsid w:val="00DF1CA5"/>
    <w:rPr>
      <w:color w:val="808080"/>
    </w:rPr>
  </w:style>
  <w:style w:type="table" w:styleId="LightList">
    <w:name w:val="Light List"/>
    <w:basedOn w:val="TableNormal"/>
    <w:uiPriority w:val="61"/>
    <w:rsid w:val="00463AD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
    <w:name w:val="Table Grid"/>
    <w:basedOn w:val="TableNormal"/>
    <w:uiPriority w:val="59"/>
    <w:rsid w:val="000E12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Normal (Web)" w:uiPriority="0"/>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0450"/>
    <w:rPr>
      <w:rFonts w:ascii="Cambria" w:hAnsi="Cambria"/>
      <w:sz w:val="24"/>
    </w:rPr>
  </w:style>
  <w:style w:type="paragraph" w:styleId="Heading1">
    <w:name w:val="heading 1"/>
    <w:aliases w:val="H1"/>
    <w:basedOn w:val="Normal"/>
    <w:next w:val="Normal"/>
    <w:link w:val="Heading1Char"/>
    <w:uiPriority w:val="9"/>
    <w:qFormat/>
    <w:rsid w:val="00BB468A"/>
    <w:pPr>
      <w:numPr>
        <w:numId w:val="30"/>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200" w:after="0"/>
      <w:outlineLvl w:val="0"/>
    </w:pPr>
    <w:rPr>
      <w:b/>
      <w:bCs/>
      <w:caps/>
      <w:color w:val="FFFFFF" w:themeColor="background1"/>
      <w:spacing w:val="15"/>
      <w:sz w:val="36"/>
    </w:rPr>
  </w:style>
  <w:style w:type="paragraph" w:styleId="Heading2">
    <w:name w:val="heading 2"/>
    <w:aliases w:val="l2,H2"/>
    <w:basedOn w:val="Normal"/>
    <w:next w:val="Normal"/>
    <w:link w:val="Heading2Char"/>
    <w:uiPriority w:val="9"/>
    <w:unhideWhenUsed/>
    <w:qFormat/>
    <w:rsid w:val="00B35D89"/>
    <w:pPr>
      <w:numPr>
        <w:ilvl w:val="1"/>
        <w:numId w:val="30"/>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before="200"/>
      <w:outlineLvl w:val="1"/>
    </w:pPr>
    <w:rPr>
      <w:b/>
      <w:caps/>
      <w:spacing w:val="15"/>
      <w:sz w:val="28"/>
    </w:rPr>
  </w:style>
  <w:style w:type="paragraph" w:styleId="Heading3">
    <w:name w:val="heading 3"/>
    <w:basedOn w:val="Normal"/>
    <w:next w:val="Normal"/>
    <w:link w:val="Heading3Char"/>
    <w:autoRedefine/>
    <w:uiPriority w:val="9"/>
    <w:qFormat/>
    <w:rsid w:val="00B84A90"/>
    <w:pPr>
      <w:keepNext/>
      <w:keepLines/>
      <w:numPr>
        <w:ilvl w:val="2"/>
        <w:numId w:val="30"/>
      </w:numPr>
      <w:spacing w:before="240" w:after="240" w:line="240" w:lineRule="auto"/>
      <w:outlineLvl w:val="2"/>
    </w:pPr>
    <w:rPr>
      <w:rFonts w:ascii="Times New Roman" w:eastAsia="Times New Roman" w:hAnsi="Times New Roman" w:cs="Tahoma"/>
      <w:b/>
      <w:bCs/>
      <w:caps/>
      <w:szCs w:val="18"/>
      <w:lang w:eastAsia="en-US"/>
    </w:rPr>
  </w:style>
  <w:style w:type="paragraph" w:styleId="Heading4">
    <w:name w:val="heading 4"/>
    <w:basedOn w:val="Normal"/>
    <w:next w:val="Normal"/>
    <w:link w:val="Heading4Char"/>
    <w:autoRedefine/>
    <w:qFormat/>
    <w:rsid w:val="00C55508"/>
    <w:pPr>
      <w:keepNext/>
      <w:keepLines/>
      <w:numPr>
        <w:ilvl w:val="3"/>
        <w:numId w:val="30"/>
      </w:numPr>
      <w:spacing w:before="240" w:after="60" w:line="360" w:lineRule="auto"/>
      <w:outlineLvl w:val="3"/>
    </w:pPr>
    <w:rPr>
      <w:rFonts w:ascii="Times New Roman" w:eastAsia="Times New Roman" w:hAnsi="Times New Roman" w:cs="Tahoma"/>
      <w:bCs/>
      <w:szCs w:val="24"/>
      <w:lang w:eastAsia="en-US"/>
    </w:rPr>
  </w:style>
  <w:style w:type="paragraph" w:styleId="Heading5">
    <w:name w:val="heading 5"/>
    <w:basedOn w:val="Normal"/>
    <w:next w:val="Normal"/>
    <w:link w:val="Heading5Char"/>
    <w:qFormat/>
    <w:rsid w:val="00485320"/>
    <w:pPr>
      <w:keepNext/>
      <w:keepLines/>
      <w:numPr>
        <w:ilvl w:val="4"/>
        <w:numId w:val="30"/>
      </w:numPr>
      <w:spacing w:before="120" w:after="0" w:line="360" w:lineRule="auto"/>
      <w:jc w:val="both"/>
      <w:outlineLvl w:val="4"/>
    </w:pPr>
    <w:rPr>
      <w:rFonts w:ascii="Times New Roman" w:eastAsia="Times New Roman" w:hAnsi="Times New Roman" w:cs="Tahoma"/>
      <w:bCs/>
      <w:i/>
      <w:szCs w:val="18"/>
      <w:lang w:eastAsia="en-US"/>
    </w:rPr>
  </w:style>
  <w:style w:type="paragraph" w:styleId="Heading6">
    <w:name w:val="heading 6"/>
    <w:basedOn w:val="Normal"/>
    <w:next w:val="Normal"/>
    <w:link w:val="Heading6Char"/>
    <w:qFormat/>
    <w:rsid w:val="00485320"/>
    <w:pPr>
      <w:keepNext/>
      <w:keepLines/>
      <w:numPr>
        <w:ilvl w:val="5"/>
        <w:numId w:val="30"/>
      </w:numPr>
      <w:spacing w:before="120" w:after="0" w:line="360" w:lineRule="auto"/>
      <w:outlineLvl w:val="5"/>
    </w:pPr>
    <w:rPr>
      <w:rFonts w:ascii=".VnTime" w:eastAsia="Times New Roman" w:hAnsi=".VnTime" w:cs="Times New Roman"/>
      <w:b/>
      <w:bCs/>
      <w:i/>
      <w:iCs/>
      <w:lang w:eastAsia="en-US"/>
    </w:rPr>
  </w:style>
  <w:style w:type="paragraph" w:styleId="Heading7">
    <w:name w:val="heading 7"/>
    <w:basedOn w:val="Normal"/>
    <w:next w:val="Normal"/>
    <w:link w:val="Heading7Char"/>
    <w:unhideWhenUsed/>
    <w:qFormat/>
    <w:rsid w:val="008B0187"/>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8B0187"/>
    <w:pPr>
      <w:keepNext/>
      <w:keepLines/>
      <w:numPr>
        <w:ilvl w:val="7"/>
        <w:numId w:val="30"/>
      </w:numPr>
      <w:spacing w:before="120" w:after="0" w:line="360" w:lineRule="auto"/>
      <w:jc w:val="both"/>
      <w:outlineLvl w:val="7"/>
    </w:pPr>
    <w:rPr>
      <w:rFonts w:ascii=".VnArialH" w:eastAsia="Times New Roman" w:hAnsi=".VnArialH" w:cs="Times New Roman"/>
      <w:b/>
      <w:bCs/>
      <w:sz w:val="20"/>
      <w:szCs w:val="18"/>
      <w:lang w:eastAsia="en-US"/>
    </w:rPr>
  </w:style>
  <w:style w:type="paragraph" w:styleId="Heading9">
    <w:name w:val="heading 9"/>
    <w:basedOn w:val="Normal"/>
    <w:next w:val="Normal"/>
    <w:link w:val="Heading9Char"/>
    <w:qFormat/>
    <w:rsid w:val="008B0187"/>
    <w:pPr>
      <w:keepNext/>
      <w:keepLines/>
      <w:numPr>
        <w:ilvl w:val="8"/>
        <w:numId w:val="30"/>
      </w:numPr>
      <w:spacing w:before="120" w:after="0" w:line="360" w:lineRule="auto"/>
      <w:outlineLvl w:val="8"/>
    </w:pPr>
    <w:rPr>
      <w:rFonts w:ascii=".VnArial" w:eastAsia="Times New Roman" w:hAnsi=".VnArial" w:cs="Times New Roman"/>
      <w:b/>
      <w:bCs/>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BB468A"/>
    <w:rPr>
      <w:rFonts w:ascii="Cambria" w:hAnsi="Cambria"/>
      <w:b/>
      <w:bCs/>
      <w:caps/>
      <w:color w:val="FFFFFF" w:themeColor="background1"/>
      <w:spacing w:val="15"/>
      <w:sz w:val="36"/>
      <w:shd w:val="clear" w:color="auto" w:fill="4F81BD" w:themeFill="accent1"/>
    </w:rPr>
  </w:style>
  <w:style w:type="character" w:customStyle="1" w:styleId="Heading2Char">
    <w:name w:val="Heading 2 Char"/>
    <w:aliases w:val="l2 Char,H2 Char"/>
    <w:basedOn w:val="DefaultParagraphFont"/>
    <w:link w:val="Heading2"/>
    <w:uiPriority w:val="9"/>
    <w:rsid w:val="00B35D89"/>
    <w:rPr>
      <w:rFonts w:ascii="Cambria" w:hAnsi="Cambria"/>
      <w:b/>
      <w:caps/>
      <w:spacing w:val="15"/>
      <w:sz w:val="28"/>
      <w:shd w:val="clear" w:color="auto" w:fill="DBE5F1" w:themeFill="accent1" w:themeFillTint="33"/>
    </w:rPr>
  </w:style>
  <w:style w:type="character" w:customStyle="1" w:styleId="Heading3Char">
    <w:name w:val="Heading 3 Char"/>
    <w:basedOn w:val="DefaultParagraphFont"/>
    <w:link w:val="Heading3"/>
    <w:uiPriority w:val="9"/>
    <w:rsid w:val="00B84A90"/>
    <w:rPr>
      <w:rFonts w:ascii="Times New Roman" w:eastAsia="Times New Roman" w:hAnsi="Times New Roman" w:cs="Tahoma"/>
      <w:b/>
      <w:bCs/>
      <w:caps/>
      <w:sz w:val="24"/>
      <w:szCs w:val="18"/>
      <w:lang w:eastAsia="en-US"/>
    </w:rPr>
  </w:style>
  <w:style w:type="character" w:customStyle="1" w:styleId="Heading4Char">
    <w:name w:val="Heading 4 Char"/>
    <w:basedOn w:val="DefaultParagraphFont"/>
    <w:link w:val="Heading4"/>
    <w:rsid w:val="00C55508"/>
    <w:rPr>
      <w:rFonts w:ascii="Times New Roman" w:eastAsia="Times New Roman" w:hAnsi="Times New Roman" w:cs="Tahoma"/>
      <w:bCs/>
      <w:sz w:val="24"/>
      <w:szCs w:val="24"/>
      <w:lang w:eastAsia="en-US"/>
    </w:rPr>
  </w:style>
  <w:style w:type="character" w:customStyle="1" w:styleId="Heading5Char">
    <w:name w:val="Heading 5 Char"/>
    <w:basedOn w:val="DefaultParagraphFont"/>
    <w:link w:val="Heading5"/>
    <w:rsid w:val="00485320"/>
    <w:rPr>
      <w:rFonts w:ascii="Times New Roman" w:eastAsia="Times New Roman" w:hAnsi="Times New Roman" w:cs="Tahoma"/>
      <w:bCs/>
      <w:i/>
      <w:sz w:val="24"/>
      <w:szCs w:val="18"/>
      <w:lang w:eastAsia="en-US"/>
    </w:rPr>
  </w:style>
  <w:style w:type="character" w:customStyle="1" w:styleId="Heading6Char">
    <w:name w:val="Heading 6 Char"/>
    <w:basedOn w:val="DefaultParagraphFont"/>
    <w:link w:val="Heading6"/>
    <w:rsid w:val="00485320"/>
    <w:rPr>
      <w:rFonts w:ascii=".VnTime" w:eastAsia="Times New Roman" w:hAnsi=".VnTime" w:cs="Times New Roman"/>
      <w:b/>
      <w:bCs/>
      <w:i/>
      <w:iCs/>
      <w:sz w:val="24"/>
      <w:lang w:eastAsia="en-US"/>
    </w:rPr>
  </w:style>
  <w:style w:type="character" w:customStyle="1" w:styleId="Heading7Char">
    <w:name w:val="Heading 7 Char"/>
    <w:basedOn w:val="DefaultParagraphFont"/>
    <w:link w:val="Heading7"/>
    <w:rsid w:val="008B0187"/>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8B0187"/>
    <w:rPr>
      <w:rFonts w:ascii=".VnArialH" w:eastAsia="Times New Roman" w:hAnsi=".VnArialH" w:cs="Times New Roman"/>
      <w:b/>
      <w:bCs/>
      <w:sz w:val="20"/>
      <w:szCs w:val="18"/>
      <w:lang w:eastAsia="en-US"/>
    </w:rPr>
  </w:style>
  <w:style w:type="character" w:customStyle="1" w:styleId="Heading9Char">
    <w:name w:val="Heading 9 Char"/>
    <w:basedOn w:val="DefaultParagraphFont"/>
    <w:link w:val="Heading9"/>
    <w:rsid w:val="008B0187"/>
    <w:rPr>
      <w:rFonts w:ascii=".VnArial" w:eastAsia="Times New Roman" w:hAnsi=".VnArial" w:cs="Times New Roman"/>
      <w:b/>
      <w:bCs/>
      <w:sz w:val="24"/>
      <w:szCs w:val="24"/>
      <w:lang w:eastAsia="en-US"/>
    </w:rPr>
  </w:style>
  <w:style w:type="paragraph" w:styleId="Footer">
    <w:name w:val="footer"/>
    <w:basedOn w:val="Normal"/>
    <w:link w:val="FooterChar"/>
    <w:rsid w:val="008B0187"/>
    <w:pPr>
      <w:tabs>
        <w:tab w:val="center" w:pos="4320"/>
        <w:tab w:val="right" w:pos="8640"/>
      </w:tabs>
      <w:spacing w:before="200"/>
    </w:pPr>
    <w:rPr>
      <w:sz w:val="20"/>
      <w:szCs w:val="20"/>
    </w:rPr>
  </w:style>
  <w:style w:type="character" w:customStyle="1" w:styleId="FooterChar">
    <w:name w:val="Footer Char"/>
    <w:basedOn w:val="DefaultParagraphFont"/>
    <w:link w:val="Footer"/>
    <w:rsid w:val="008B0187"/>
    <w:rPr>
      <w:sz w:val="20"/>
      <w:szCs w:val="20"/>
    </w:rPr>
  </w:style>
  <w:style w:type="paragraph" w:styleId="Header">
    <w:name w:val="header"/>
    <w:basedOn w:val="Normal"/>
    <w:link w:val="HeaderChar"/>
    <w:autoRedefine/>
    <w:rsid w:val="00BA001B"/>
    <w:pPr>
      <w:pBdr>
        <w:bottom w:val="single" w:sz="2" w:space="1" w:color="808080"/>
      </w:pBdr>
      <w:tabs>
        <w:tab w:val="right" w:pos="8931"/>
      </w:tabs>
      <w:spacing w:before="200" w:line="240" w:lineRule="auto"/>
      <w:ind w:right="-710"/>
    </w:pPr>
    <w:rPr>
      <w:color w:val="999999"/>
      <w:szCs w:val="24"/>
    </w:rPr>
  </w:style>
  <w:style w:type="character" w:customStyle="1" w:styleId="HeaderChar">
    <w:name w:val="Header Char"/>
    <w:basedOn w:val="DefaultParagraphFont"/>
    <w:link w:val="Header"/>
    <w:rsid w:val="00BA001B"/>
    <w:rPr>
      <w:rFonts w:ascii="Cambria" w:hAnsi="Cambria"/>
      <w:color w:val="999999"/>
      <w:sz w:val="24"/>
      <w:szCs w:val="24"/>
    </w:rPr>
  </w:style>
  <w:style w:type="character" w:styleId="Hyperlink">
    <w:name w:val="Hyperlink"/>
    <w:basedOn w:val="DefaultParagraphFont"/>
    <w:uiPriority w:val="99"/>
    <w:rsid w:val="008B0187"/>
    <w:rPr>
      <w:color w:val="0000FF"/>
      <w:u w:val="single"/>
    </w:rPr>
  </w:style>
  <w:style w:type="character" w:styleId="PageNumber">
    <w:name w:val="page number"/>
    <w:basedOn w:val="DefaultParagraphFont"/>
    <w:rsid w:val="008B0187"/>
    <w:rPr>
      <w:rFonts w:ascii="Arial" w:hAnsi="Arial"/>
      <w:color w:val="C0C0C0"/>
      <w:sz w:val="16"/>
      <w:szCs w:val="16"/>
    </w:rPr>
  </w:style>
  <w:style w:type="paragraph" w:styleId="TOC1">
    <w:name w:val="toc 1"/>
    <w:basedOn w:val="Normal"/>
    <w:next w:val="Normal"/>
    <w:autoRedefine/>
    <w:uiPriority w:val="39"/>
    <w:qFormat/>
    <w:rsid w:val="00463ADE"/>
    <w:pPr>
      <w:tabs>
        <w:tab w:val="left" w:pos="1080"/>
        <w:tab w:val="left" w:pos="2577"/>
        <w:tab w:val="right" w:leader="dot" w:pos="8505"/>
      </w:tabs>
      <w:spacing w:before="240" w:after="120" w:line="240" w:lineRule="auto"/>
    </w:pPr>
    <w:rPr>
      <w:rFonts w:asciiTheme="majorHAnsi" w:hAnsiTheme="majorHAnsi"/>
      <w:b/>
      <w:bCs/>
      <w:caps/>
      <w:noProof/>
      <w:sz w:val="36"/>
      <w:szCs w:val="36"/>
    </w:rPr>
  </w:style>
  <w:style w:type="paragraph" w:styleId="TOC2">
    <w:name w:val="toc 2"/>
    <w:basedOn w:val="Normal"/>
    <w:next w:val="Normal"/>
    <w:autoRedefine/>
    <w:uiPriority w:val="39"/>
    <w:qFormat/>
    <w:rsid w:val="00CF6169"/>
    <w:pPr>
      <w:tabs>
        <w:tab w:val="left" w:pos="709"/>
        <w:tab w:val="right" w:leader="dot" w:pos="8931"/>
      </w:tabs>
      <w:spacing w:before="60" w:line="240" w:lineRule="auto"/>
    </w:pPr>
    <w:rPr>
      <w:rFonts w:ascii="Times New Roman" w:hAnsi="Times New Roman"/>
      <w:noProof/>
      <w:sz w:val="28"/>
      <w:szCs w:val="28"/>
    </w:rPr>
  </w:style>
  <w:style w:type="paragraph" w:customStyle="1" w:styleId="NormalTB">
    <w:name w:val="NormalTB"/>
    <w:rsid w:val="008B0187"/>
    <w:pPr>
      <w:spacing w:before="200"/>
      <w:jc w:val="center"/>
    </w:pPr>
    <w:rPr>
      <w:rFonts w:ascii=".VnTime" w:hAnsi=".VnTime"/>
      <w:lang w:val="en-GB" w:eastAsia="en-US"/>
    </w:rPr>
  </w:style>
  <w:style w:type="paragraph" w:customStyle="1" w:styleId="Bang">
    <w:name w:val="Bang"/>
    <w:basedOn w:val="Normal"/>
    <w:autoRedefine/>
    <w:rsid w:val="008B0187"/>
    <w:pPr>
      <w:spacing w:before="80" w:after="80" w:line="240" w:lineRule="auto"/>
    </w:pPr>
    <w:rPr>
      <w:sz w:val="16"/>
      <w:szCs w:val="16"/>
    </w:rPr>
  </w:style>
  <w:style w:type="character" w:styleId="Strong">
    <w:name w:val="Strong"/>
    <w:uiPriority w:val="22"/>
    <w:qFormat/>
    <w:rsid w:val="008B0187"/>
    <w:rPr>
      <w:b/>
      <w:bCs/>
    </w:rPr>
  </w:style>
  <w:style w:type="paragraph" w:styleId="Title">
    <w:name w:val="Title"/>
    <w:basedOn w:val="Normal"/>
    <w:next w:val="Normal"/>
    <w:link w:val="TitleChar"/>
    <w:uiPriority w:val="10"/>
    <w:qFormat/>
    <w:rsid w:val="008B018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B0187"/>
    <w:rPr>
      <w:caps/>
      <w:color w:val="4F81BD" w:themeColor="accent1"/>
      <w:spacing w:val="10"/>
      <w:kern w:val="28"/>
      <w:sz w:val="52"/>
      <w:szCs w:val="52"/>
    </w:rPr>
  </w:style>
  <w:style w:type="paragraph" w:customStyle="1" w:styleId="Bangheader">
    <w:name w:val="Bangheader"/>
    <w:basedOn w:val="Heading7"/>
    <w:autoRedefine/>
    <w:rsid w:val="00FC453D"/>
    <w:pPr>
      <w:keepNext w:val="0"/>
      <w:keepLines w:val="0"/>
      <w:numPr>
        <w:ilvl w:val="0"/>
        <w:numId w:val="0"/>
      </w:numPr>
      <w:autoSpaceDE w:val="0"/>
      <w:autoSpaceDN w:val="0"/>
      <w:spacing w:before="80" w:after="80" w:line="240" w:lineRule="auto"/>
      <w:jc w:val="center"/>
    </w:pPr>
    <w:rPr>
      <w:rFonts w:ascii="Arial" w:eastAsia="ＭＳ 明朝" w:hAnsi="Arial" w:cs="Tahoma"/>
      <w:bCs/>
      <w:i w:val="0"/>
      <w:caps/>
      <w:color w:val="auto"/>
      <w:spacing w:val="10"/>
      <w:sz w:val="16"/>
      <w:szCs w:val="16"/>
    </w:rPr>
  </w:style>
  <w:style w:type="paragraph" w:styleId="Subtitle">
    <w:name w:val="Subtitle"/>
    <w:basedOn w:val="Normal"/>
    <w:next w:val="Normal"/>
    <w:link w:val="SubtitleChar"/>
    <w:uiPriority w:val="11"/>
    <w:qFormat/>
    <w:rsid w:val="008B0187"/>
    <w:pPr>
      <w:spacing w:before="200"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8B0187"/>
    <w:rPr>
      <w:caps/>
      <w:color w:val="595959" w:themeColor="text1" w:themeTint="A6"/>
      <w:spacing w:val="10"/>
      <w:sz w:val="24"/>
      <w:szCs w:val="24"/>
    </w:rPr>
  </w:style>
  <w:style w:type="character" w:styleId="Emphasis">
    <w:name w:val="Emphasis"/>
    <w:uiPriority w:val="20"/>
    <w:qFormat/>
    <w:rsid w:val="008B0187"/>
    <w:rPr>
      <w:caps/>
      <w:color w:val="243F60" w:themeColor="accent1" w:themeShade="7F"/>
      <w:spacing w:val="5"/>
    </w:rPr>
  </w:style>
  <w:style w:type="paragraph" w:styleId="ListParagraph">
    <w:name w:val="List Paragraph"/>
    <w:basedOn w:val="Normal"/>
    <w:uiPriority w:val="34"/>
    <w:qFormat/>
    <w:rsid w:val="008B0187"/>
    <w:pPr>
      <w:spacing w:before="200"/>
      <w:ind w:left="720"/>
      <w:contextualSpacing/>
    </w:pPr>
    <w:rPr>
      <w:sz w:val="20"/>
      <w:szCs w:val="20"/>
    </w:rPr>
  </w:style>
  <w:style w:type="character" w:styleId="SubtleEmphasis">
    <w:name w:val="Subtle Emphasis"/>
    <w:uiPriority w:val="19"/>
    <w:qFormat/>
    <w:rsid w:val="008B0187"/>
    <w:rPr>
      <w:i/>
      <w:iCs/>
      <w:color w:val="243F60" w:themeColor="accent1" w:themeShade="7F"/>
    </w:rPr>
  </w:style>
  <w:style w:type="paragraph" w:styleId="BalloonText">
    <w:name w:val="Balloon Text"/>
    <w:basedOn w:val="Normal"/>
    <w:link w:val="BalloonTextChar"/>
    <w:uiPriority w:val="99"/>
    <w:unhideWhenUsed/>
    <w:rsid w:val="008B01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B0187"/>
    <w:rPr>
      <w:rFonts w:ascii="Tahoma" w:hAnsi="Tahoma" w:cs="Tahoma"/>
      <w:sz w:val="16"/>
      <w:szCs w:val="16"/>
    </w:rPr>
  </w:style>
  <w:style w:type="paragraph" w:styleId="BodyTextIndent">
    <w:name w:val="Body Text Indent"/>
    <w:basedOn w:val="Normal"/>
    <w:link w:val="BodyTextIndentChar"/>
    <w:rsid w:val="008B0187"/>
    <w:pPr>
      <w:keepLines/>
      <w:spacing w:before="120" w:after="0" w:line="360" w:lineRule="auto"/>
    </w:pPr>
    <w:rPr>
      <w:rFonts w:ascii="Tahoma" w:eastAsia="Times New Roman" w:hAnsi="Tahoma" w:cs="Tahoma"/>
      <w:sz w:val="20"/>
      <w:szCs w:val="18"/>
      <w:lang w:eastAsia="en-US"/>
    </w:rPr>
  </w:style>
  <w:style w:type="character" w:customStyle="1" w:styleId="BodyTextIndentChar">
    <w:name w:val="Body Text Indent Char"/>
    <w:basedOn w:val="DefaultParagraphFont"/>
    <w:link w:val="BodyTextIndent"/>
    <w:rsid w:val="008B0187"/>
    <w:rPr>
      <w:rFonts w:ascii="Tahoma" w:eastAsia="Times New Roman" w:hAnsi="Tahoma" w:cs="Tahoma"/>
      <w:sz w:val="20"/>
      <w:szCs w:val="18"/>
      <w:lang w:eastAsia="en-US"/>
    </w:rPr>
  </w:style>
  <w:style w:type="paragraph" w:styleId="BodyTextIndent2">
    <w:name w:val="Body Text Indent 2"/>
    <w:basedOn w:val="Normal"/>
    <w:link w:val="BodyTextIndent2Char"/>
    <w:rsid w:val="008B0187"/>
    <w:pPr>
      <w:keepLines/>
      <w:spacing w:after="0" w:line="360" w:lineRule="auto"/>
      <w:ind w:left="720"/>
    </w:pPr>
    <w:rPr>
      <w:rFonts w:ascii=".VnTime" w:eastAsia="Times New Roman" w:hAnsi=".VnTime" w:cs="Times New Roman"/>
      <w:sz w:val="20"/>
      <w:szCs w:val="18"/>
      <w:lang w:eastAsia="en-US"/>
    </w:rPr>
  </w:style>
  <w:style w:type="character" w:customStyle="1" w:styleId="BodyTextIndent2Char">
    <w:name w:val="Body Text Indent 2 Char"/>
    <w:basedOn w:val="DefaultParagraphFont"/>
    <w:link w:val="BodyTextIndent2"/>
    <w:rsid w:val="008B0187"/>
    <w:rPr>
      <w:rFonts w:ascii=".VnTime" w:eastAsia="Times New Roman" w:hAnsi=".VnTime" w:cs="Times New Roman"/>
      <w:sz w:val="20"/>
      <w:szCs w:val="18"/>
      <w:lang w:eastAsia="en-US"/>
    </w:rPr>
  </w:style>
  <w:style w:type="paragraph" w:styleId="Caption">
    <w:name w:val="caption"/>
    <w:basedOn w:val="Normal"/>
    <w:next w:val="Normal"/>
    <w:qFormat/>
    <w:rsid w:val="008B0187"/>
    <w:pPr>
      <w:keepLines/>
      <w:spacing w:before="120" w:after="120" w:line="360" w:lineRule="auto"/>
      <w:ind w:left="1440"/>
      <w:jc w:val="both"/>
    </w:pPr>
    <w:rPr>
      <w:rFonts w:ascii=".VnTime" w:eastAsia="Times New Roman" w:hAnsi=".VnTime" w:cs="Times New Roman"/>
      <w:b/>
      <w:bCs/>
      <w:szCs w:val="24"/>
      <w:lang w:eastAsia="en-US"/>
    </w:rPr>
  </w:style>
  <w:style w:type="paragraph" w:customStyle="1" w:styleId="NormalCaption">
    <w:name w:val="NormalCaption"/>
    <w:basedOn w:val="Normal"/>
    <w:autoRedefine/>
    <w:rsid w:val="008B0187"/>
    <w:pPr>
      <w:keepLines/>
      <w:spacing w:before="120" w:after="120" w:line="360" w:lineRule="auto"/>
      <w:jc w:val="center"/>
    </w:pPr>
    <w:rPr>
      <w:rFonts w:ascii="Tahoma" w:eastAsia="Times New Roman" w:hAnsi="Tahoma" w:cs="Tahoma"/>
      <w:b/>
      <w:bCs/>
      <w:sz w:val="20"/>
      <w:szCs w:val="18"/>
      <w:lang w:eastAsia="en-US"/>
    </w:rPr>
  </w:style>
  <w:style w:type="paragraph" w:customStyle="1" w:styleId="NormalIndent">
    <w:name w:val="NormalIndent"/>
    <w:basedOn w:val="Normal"/>
    <w:autoRedefine/>
    <w:rsid w:val="00A0424F"/>
    <w:pPr>
      <w:keepLines/>
      <w:spacing w:before="120" w:after="40" w:line="240" w:lineRule="auto"/>
      <w:ind w:left="446"/>
      <w:jc w:val="right"/>
    </w:pPr>
    <w:rPr>
      <w:rFonts w:asciiTheme="majorHAnsi" w:eastAsia="Times New Roman" w:hAnsiTheme="majorHAnsi" w:cs="Tahoma"/>
      <w:color w:val="000000" w:themeColor="text1"/>
      <w:szCs w:val="24"/>
      <w:lang w:eastAsia="en-US"/>
    </w:rPr>
  </w:style>
  <w:style w:type="paragraph" w:customStyle="1" w:styleId="NormalIndex">
    <w:name w:val="NormalIndex"/>
    <w:basedOn w:val="NormalIndent"/>
    <w:rsid w:val="008B0187"/>
    <w:pPr>
      <w:tabs>
        <w:tab w:val="left" w:pos="360"/>
        <w:tab w:val="left" w:pos="450"/>
      </w:tabs>
      <w:spacing w:before="60" w:after="60"/>
      <w:ind w:hanging="360"/>
    </w:pPr>
  </w:style>
  <w:style w:type="paragraph" w:styleId="NormalIndent0">
    <w:name w:val="Normal Indent"/>
    <w:basedOn w:val="Normal"/>
    <w:autoRedefine/>
    <w:rsid w:val="008B0187"/>
    <w:pPr>
      <w:keepLines/>
      <w:spacing w:before="80" w:after="80" w:line="240" w:lineRule="auto"/>
    </w:pPr>
    <w:rPr>
      <w:rFonts w:ascii="Verdana" w:eastAsia="Times New Roman" w:hAnsi="Verdana" w:cs="Tahoma"/>
      <w:sz w:val="20"/>
      <w:szCs w:val="18"/>
      <w:lang w:eastAsia="en-US"/>
    </w:rPr>
  </w:style>
  <w:style w:type="paragraph" w:customStyle="1" w:styleId="NH-1">
    <w:name w:val="NH-1"/>
    <w:basedOn w:val="Normal"/>
    <w:next w:val="NH-2"/>
    <w:rsid w:val="008B0187"/>
    <w:pPr>
      <w:keepNext/>
      <w:keepLines/>
      <w:tabs>
        <w:tab w:val="left" w:pos="360"/>
      </w:tabs>
      <w:spacing w:before="120" w:after="0" w:line="360" w:lineRule="auto"/>
      <w:ind w:left="360" w:hanging="360"/>
    </w:pPr>
    <w:rPr>
      <w:rFonts w:ascii=".VnArial" w:eastAsia="Times New Roman" w:hAnsi=".VnArial" w:cs="Times New Roman"/>
      <w:b/>
      <w:bCs/>
      <w:szCs w:val="24"/>
      <w:lang w:eastAsia="en-US"/>
    </w:rPr>
  </w:style>
  <w:style w:type="paragraph" w:customStyle="1" w:styleId="NH-2">
    <w:name w:val="NH-2"/>
    <w:basedOn w:val="Normal"/>
    <w:next w:val="NormalIndent0"/>
    <w:rsid w:val="008B0187"/>
    <w:pPr>
      <w:keepNext/>
      <w:keepLines/>
      <w:tabs>
        <w:tab w:val="left" w:pos="720"/>
      </w:tabs>
      <w:spacing w:before="120" w:after="0" w:line="360" w:lineRule="auto"/>
      <w:ind w:left="360" w:hanging="360"/>
    </w:pPr>
    <w:rPr>
      <w:rFonts w:ascii=".VnArial" w:eastAsia="Times New Roman" w:hAnsi=".VnArial" w:cs="Times New Roman"/>
      <w:b/>
      <w:bCs/>
      <w:szCs w:val="24"/>
      <w:lang w:eastAsia="en-US"/>
    </w:rPr>
  </w:style>
  <w:style w:type="paragraph" w:customStyle="1" w:styleId="NormalText">
    <w:name w:val="NormalText"/>
    <w:basedOn w:val="Normal"/>
    <w:rsid w:val="008B0187"/>
    <w:pPr>
      <w:keepLines/>
      <w:spacing w:before="120" w:after="0" w:line="360" w:lineRule="auto"/>
      <w:ind w:left="720"/>
      <w:jc w:val="both"/>
    </w:pPr>
    <w:rPr>
      <w:rFonts w:ascii="Tahoma" w:eastAsia="Times New Roman" w:hAnsi="Tahoma" w:cs="Tahoma"/>
      <w:sz w:val="20"/>
      <w:szCs w:val="18"/>
      <w:lang w:eastAsia="en-US"/>
    </w:rPr>
  </w:style>
  <w:style w:type="paragraph" w:customStyle="1" w:styleId="H5">
    <w:name w:val="H5"/>
    <w:basedOn w:val="NormalIndent0"/>
    <w:next w:val="Normal"/>
    <w:rsid w:val="008B0187"/>
    <w:pPr>
      <w:keepNext/>
    </w:pPr>
    <w:rPr>
      <w:rFonts w:ascii=".VnTime" w:hAnsi=".VnTime" w:cs="Times New Roman"/>
      <w:b/>
      <w:bCs/>
      <w:i/>
      <w:iCs/>
      <w:color w:val="800080"/>
      <w:sz w:val="24"/>
      <w:szCs w:val="24"/>
    </w:rPr>
  </w:style>
  <w:style w:type="paragraph" w:customStyle="1" w:styleId="NormalFD">
    <w:name w:val="NormalFD"/>
    <w:basedOn w:val="Normal"/>
    <w:rsid w:val="008B0187"/>
    <w:pPr>
      <w:keepLines/>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jc w:val="both"/>
    </w:pPr>
    <w:rPr>
      <w:rFonts w:ascii="Tahoma" w:eastAsia="Times New Roman" w:hAnsi="Tahoma" w:cs="Tahoma"/>
      <w:color w:val="000000"/>
      <w:sz w:val="20"/>
      <w:szCs w:val="18"/>
      <w:lang w:eastAsia="en-US"/>
    </w:rPr>
  </w:style>
  <w:style w:type="paragraph" w:styleId="FootnoteText">
    <w:name w:val="footnote text"/>
    <w:basedOn w:val="Normal"/>
    <w:link w:val="FootnoteTextChar"/>
    <w:autoRedefine/>
    <w:semiHidden/>
    <w:rsid w:val="008B0187"/>
    <w:pPr>
      <w:keepLines/>
      <w:spacing w:after="0" w:line="360" w:lineRule="auto"/>
      <w:ind w:left="90" w:hanging="90"/>
    </w:pPr>
    <w:rPr>
      <w:rFonts w:ascii="Tahoma" w:eastAsia="Times New Roman" w:hAnsi="Tahoma" w:cs="Tahoma"/>
      <w:sz w:val="16"/>
      <w:szCs w:val="16"/>
      <w:lang w:eastAsia="en-US"/>
    </w:rPr>
  </w:style>
  <w:style w:type="character" w:customStyle="1" w:styleId="FootnoteTextChar">
    <w:name w:val="Footnote Text Char"/>
    <w:basedOn w:val="DefaultParagraphFont"/>
    <w:link w:val="FootnoteText"/>
    <w:semiHidden/>
    <w:rsid w:val="008B0187"/>
    <w:rPr>
      <w:rFonts w:ascii="Tahoma" w:eastAsia="Times New Roman" w:hAnsi="Tahoma" w:cs="Tahoma"/>
      <w:sz w:val="16"/>
      <w:szCs w:val="16"/>
      <w:lang w:eastAsia="en-US"/>
    </w:rPr>
  </w:style>
  <w:style w:type="character" w:styleId="FootnoteReference">
    <w:name w:val="footnote reference"/>
    <w:basedOn w:val="DefaultParagraphFont"/>
    <w:semiHidden/>
    <w:rsid w:val="008B0187"/>
    <w:rPr>
      <w:vertAlign w:val="superscript"/>
    </w:rPr>
  </w:style>
  <w:style w:type="paragraph" w:customStyle="1" w:styleId="Normal2">
    <w:name w:val="Normal 2"/>
    <w:basedOn w:val="Normal"/>
    <w:rsid w:val="008B0187"/>
    <w:pPr>
      <w:keepLines/>
      <w:tabs>
        <w:tab w:val="left" w:pos="360"/>
      </w:tabs>
      <w:spacing w:before="120" w:after="0" w:line="360" w:lineRule="auto"/>
      <w:ind w:left="360" w:hanging="360"/>
    </w:pPr>
    <w:rPr>
      <w:rFonts w:ascii="Tahoma" w:eastAsia="Times New Roman" w:hAnsi="Tahoma" w:cs="Tahoma"/>
      <w:sz w:val="20"/>
      <w:szCs w:val="18"/>
      <w:lang w:eastAsia="en-US"/>
    </w:rPr>
  </w:style>
  <w:style w:type="paragraph" w:styleId="BlockText">
    <w:name w:val="Block Text"/>
    <w:basedOn w:val="Normal"/>
    <w:rsid w:val="008B0187"/>
    <w:pPr>
      <w:keepLines/>
      <w:tabs>
        <w:tab w:val="left" w:pos="8820"/>
      </w:tabs>
      <w:spacing w:after="0" w:line="360" w:lineRule="auto"/>
      <w:ind w:left="720" w:right="22"/>
      <w:jc w:val="both"/>
    </w:pPr>
    <w:rPr>
      <w:rFonts w:ascii=".VnTime" w:eastAsia="Times New Roman" w:hAnsi=".VnTime" w:cs="Times New Roman"/>
      <w:sz w:val="20"/>
      <w:szCs w:val="18"/>
      <w:lang w:eastAsia="en-US"/>
    </w:rPr>
  </w:style>
  <w:style w:type="paragraph" w:styleId="BodyText">
    <w:name w:val="Body Text"/>
    <w:basedOn w:val="Normal"/>
    <w:link w:val="BodyTextChar"/>
    <w:rsid w:val="008B0187"/>
    <w:pPr>
      <w:keepLines/>
      <w:spacing w:after="0" w:line="360" w:lineRule="auto"/>
      <w:ind w:left="709"/>
      <w:jc w:val="center"/>
    </w:pPr>
    <w:rPr>
      <w:rFonts w:ascii="Tahoma" w:eastAsia="Times New Roman" w:hAnsi="Tahoma" w:cs="Tahoma"/>
      <w:lang w:eastAsia="en-US"/>
    </w:rPr>
  </w:style>
  <w:style w:type="character" w:customStyle="1" w:styleId="BodyTextChar">
    <w:name w:val="Body Text Char"/>
    <w:basedOn w:val="DefaultParagraphFont"/>
    <w:link w:val="BodyText"/>
    <w:rsid w:val="008B0187"/>
    <w:rPr>
      <w:rFonts w:ascii="Tahoma" w:eastAsia="Times New Roman" w:hAnsi="Tahoma" w:cs="Tahoma"/>
      <w:lang w:eastAsia="en-US"/>
    </w:rPr>
  </w:style>
  <w:style w:type="paragraph" w:customStyle="1" w:styleId="Vidu">
    <w:name w:val="Vidu"/>
    <w:basedOn w:val="Normal"/>
    <w:rsid w:val="008B0187"/>
    <w:pPr>
      <w:keepLines/>
      <w:tabs>
        <w:tab w:val="num" w:pos="360"/>
      </w:tabs>
      <w:spacing w:after="0" w:line="360" w:lineRule="auto"/>
      <w:ind w:left="360" w:hanging="360"/>
      <w:jc w:val="both"/>
    </w:pPr>
    <w:rPr>
      <w:rFonts w:ascii="Tahoma" w:eastAsia="Times New Roman" w:hAnsi="Tahoma" w:cs="Tahoma"/>
      <w:sz w:val="20"/>
      <w:szCs w:val="18"/>
      <w:lang w:eastAsia="en-US"/>
    </w:rPr>
  </w:style>
  <w:style w:type="paragraph" w:customStyle="1" w:styleId="Mucvidu">
    <w:name w:val="Mucvidu"/>
    <w:basedOn w:val="Vidu"/>
    <w:rsid w:val="008B0187"/>
    <w:pPr>
      <w:tabs>
        <w:tab w:val="clear" w:pos="360"/>
      </w:tabs>
      <w:ind w:left="1080"/>
    </w:pPr>
  </w:style>
  <w:style w:type="paragraph" w:customStyle="1" w:styleId="Tailieu">
    <w:name w:val="Tailieu"/>
    <w:basedOn w:val="Refer"/>
    <w:rsid w:val="008B0187"/>
    <w:pPr>
      <w:tabs>
        <w:tab w:val="num" w:pos="360"/>
      </w:tabs>
      <w:ind w:left="360" w:hanging="360"/>
    </w:pPr>
    <w:rPr>
      <w:sz w:val="28"/>
      <w:szCs w:val="28"/>
    </w:rPr>
  </w:style>
  <w:style w:type="paragraph" w:customStyle="1" w:styleId="Refer">
    <w:name w:val="Refer"/>
    <w:basedOn w:val="Normal"/>
    <w:rsid w:val="008B0187"/>
    <w:pPr>
      <w:keepLines/>
      <w:spacing w:after="120" w:line="360" w:lineRule="auto"/>
      <w:ind w:left="709" w:firstLine="720"/>
      <w:jc w:val="both"/>
    </w:pPr>
    <w:rPr>
      <w:rFonts w:ascii="Tahoma" w:eastAsia="Times New Roman" w:hAnsi="Tahoma" w:cs="Tahoma"/>
      <w:sz w:val="20"/>
      <w:szCs w:val="18"/>
      <w:lang w:eastAsia="en-US"/>
    </w:rPr>
  </w:style>
  <w:style w:type="paragraph" w:customStyle="1" w:styleId="Point">
    <w:name w:val="Point"/>
    <w:basedOn w:val="Header"/>
    <w:rsid w:val="008B0187"/>
    <w:pPr>
      <w:keepLines/>
      <w:pBdr>
        <w:bottom w:val="single" w:sz="4" w:space="1" w:color="auto"/>
      </w:pBdr>
      <w:tabs>
        <w:tab w:val="num" w:pos="795"/>
        <w:tab w:val="right" w:pos="9000"/>
      </w:tabs>
      <w:spacing w:before="0" w:after="0"/>
      <w:ind w:left="795" w:hanging="360"/>
      <w:jc w:val="both"/>
    </w:pPr>
    <w:rPr>
      <w:rFonts w:ascii="Tahoma" w:eastAsia="Times New Roman" w:hAnsi="Tahoma" w:cs="Tahoma"/>
      <w:color w:val="auto"/>
      <w:sz w:val="20"/>
      <w:szCs w:val="18"/>
      <w:lang w:eastAsia="en-US"/>
    </w:rPr>
  </w:style>
  <w:style w:type="character" w:styleId="CommentReference">
    <w:name w:val="annotation reference"/>
    <w:basedOn w:val="DefaultParagraphFont"/>
    <w:rsid w:val="008B0187"/>
    <w:rPr>
      <w:sz w:val="16"/>
      <w:szCs w:val="16"/>
    </w:rPr>
  </w:style>
  <w:style w:type="paragraph" w:styleId="CommentText">
    <w:name w:val="annotation text"/>
    <w:basedOn w:val="Normal"/>
    <w:link w:val="CommentTextChar"/>
    <w:rsid w:val="008B0187"/>
    <w:pPr>
      <w:keepLines/>
      <w:spacing w:after="0" w:line="360" w:lineRule="auto"/>
      <w:ind w:left="709"/>
      <w:jc w:val="both"/>
    </w:pPr>
    <w:rPr>
      <w:rFonts w:ascii=".VnTime" w:eastAsia="Times New Roman" w:hAnsi=".VnTime" w:cs="Times New Roman"/>
      <w:sz w:val="20"/>
      <w:szCs w:val="18"/>
      <w:lang w:eastAsia="en-US"/>
    </w:rPr>
  </w:style>
  <w:style w:type="character" w:customStyle="1" w:styleId="CommentTextChar">
    <w:name w:val="Comment Text Char"/>
    <w:basedOn w:val="DefaultParagraphFont"/>
    <w:link w:val="CommentText"/>
    <w:rsid w:val="008B0187"/>
    <w:rPr>
      <w:rFonts w:ascii=".VnTime" w:eastAsia="Times New Roman" w:hAnsi=".VnTime" w:cs="Times New Roman"/>
      <w:sz w:val="20"/>
      <w:szCs w:val="18"/>
      <w:lang w:eastAsia="en-US"/>
    </w:rPr>
  </w:style>
  <w:style w:type="paragraph" w:styleId="BodyText3">
    <w:name w:val="Body Text 3"/>
    <w:basedOn w:val="Normal"/>
    <w:link w:val="BodyText3Char"/>
    <w:rsid w:val="008B0187"/>
    <w:pPr>
      <w:keepLines/>
      <w:spacing w:after="0" w:line="360" w:lineRule="auto"/>
      <w:ind w:left="709"/>
    </w:pPr>
    <w:rPr>
      <w:rFonts w:ascii=".VnTime" w:eastAsia="Times New Roman" w:hAnsi=".VnTime" w:cs="Times New Roman"/>
      <w:i/>
      <w:iCs/>
      <w:sz w:val="20"/>
      <w:szCs w:val="18"/>
      <w:lang w:eastAsia="en-US"/>
    </w:rPr>
  </w:style>
  <w:style w:type="character" w:customStyle="1" w:styleId="BodyText3Char">
    <w:name w:val="Body Text 3 Char"/>
    <w:basedOn w:val="DefaultParagraphFont"/>
    <w:link w:val="BodyText3"/>
    <w:rsid w:val="008B0187"/>
    <w:rPr>
      <w:rFonts w:ascii=".VnTime" w:eastAsia="Times New Roman" w:hAnsi=".VnTime" w:cs="Times New Roman"/>
      <w:i/>
      <w:iCs/>
      <w:sz w:val="20"/>
      <w:szCs w:val="18"/>
      <w:lang w:eastAsia="en-US"/>
    </w:rPr>
  </w:style>
  <w:style w:type="paragraph" w:customStyle="1" w:styleId="Content">
    <w:name w:val="Content"/>
    <w:basedOn w:val="Normal"/>
    <w:rsid w:val="008B0187"/>
    <w:pPr>
      <w:keepLines/>
      <w:spacing w:before="120" w:after="0" w:line="360" w:lineRule="auto"/>
      <w:ind w:left="709" w:firstLine="720"/>
      <w:jc w:val="both"/>
    </w:pPr>
    <w:rPr>
      <w:rFonts w:ascii=".VnTime" w:eastAsia="Times New Roman" w:hAnsi=".VnTime" w:cs="Times New Roman"/>
      <w:szCs w:val="24"/>
      <w:lang w:eastAsia="en-US"/>
    </w:rPr>
  </w:style>
  <w:style w:type="paragraph" w:customStyle="1" w:styleId="NormalH">
    <w:name w:val="NormalH"/>
    <w:basedOn w:val="Normal"/>
    <w:autoRedefine/>
    <w:rsid w:val="008B0187"/>
    <w:pPr>
      <w:keepLines/>
      <w:pageBreakBefore/>
      <w:tabs>
        <w:tab w:val="left" w:pos="2160"/>
        <w:tab w:val="right" w:pos="5040"/>
        <w:tab w:val="left" w:pos="5760"/>
        <w:tab w:val="right" w:pos="8640"/>
      </w:tabs>
      <w:spacing w:before="360" w:after="240" w:line="240" w:lineRule="auto"/>
    </w:pPr>
    <w:rPr>
      <w:rFonts w:ascii="Verdana" w:eastAsia="Times New Roman" w:hAnsi="Verdana" w:cs="Times New Roman"/>
      <w:b/>
      <w:bCs/>
      <w:caps/>
      <w:color w:val="003400"/>
      <w:sz w:val="20"/>
      <w:szCs w:val="24"/>
      <w:lang w:eastAsia="en-US"/>
    </w:rPr>
  </w:style>
  <w:style w:type="paragraph" w:customStyle="1" w:styleId="TableCaption">
    <w:name w:val="TableCaption"/>
    <w:basedOn w:val="NormalIndent0"/>
    <w:rsid w:val="008B0187"/>
    <w:rPr>
      <w:b/>
      <w:bCs/>
    </w:rPr>
  </w:style>
  <w:style w:type="paragraph" w:customStyle="1" w:styleId="TableTitle">
    <w:name w:val="Table Title"/>
    <w:basedOn w:val="NormalIndent0"/>
    <w:autoRedefine/>
    <w:rsid w:val="008B0187"/>
    <w:pPr>
      <w:keepNext/>
      <w:tabs>
        <w:tab w:val="num" w:pos="1080"/>
      </w:tabs>
      <w:ind w:right="29"/>
    </w:pPr>
    <w:rPr>
      <w:rFonts w:ascii=".VnTime" w:hAnsi=".VnTime" w:cs="Times New Roman"/>
    </w:rPr>
  </w:style>
  <w:style w:type="paragraph" w:customStyle="1" w:styleId="Arial">
    <w:name w:val="Arial"/>
    <w:basedOn w:val="NormalIndent0"/>
    <w:rsid w:val="008B0187"/>
  </w:style>
  <w:style w:type="paragraph" w:customStyle="1" w:styleId="NormalNV">
    <w:name w:val="NormalNV"/>
    <w:basedOn w:val="Normal"/>
    <w:rsid w:val="008B0187"/>
    <w:pPr>
      <w:keepLines/>
      <w:tabs>
        <w:tab w:val="left" w:pos="720"/>
        <w:tab w:val="left" w:pos="2160"/>
        <w:tab w:val="right" w:leader="dot" w:pos="8640"/>
      </w:tabs>
      <w:spacing w:before="120" w:after="0" w:line="360" w:lineRule="auto"/>
    </w:pPr>
    <w:rPr>
      <w:rFonts w:ascii=".VnTime" w:eastAsia="Times New Roman" w:hAnsi=".VnTime" w:cs="Times New Roman"/>
      <w:szCs w:val="24"/>
      <w:lang w:val="en-GB" w:eastAsia="en-US"/>
    </w:rPr>
  </w:style>
  <w:style w:type="paragraph" w:customStyle="1" w:styleId="TableText">
    <w:name w:val="Table Text"/>
    <w:basedOn w:val="Normal"/>
    <w:rsid w:val="008B0187"/>
    <w:pPr>
      <w:keepLines/>
      <w:spacing w:before="60" w:after="60" w:line="480" w:lineRule="auto"/>
    </w:pPr>
    <w:rPr>
      <w:rFonts w:ascii="Tahoma" w:eastAsia="Times New Roman" w:hAnsi="Tahoma" w:cs="Tahoma"/>
      <w:szCs w:val="24"/>
      <w:lang w:eastAsia="en-US"/>
    </w:rPr>
  </w:style>
  <w:style w:type="character" w:styleId="FollowedHyperlink">
    <w:name w:val="FollowedHyperlink"/>
    <w:basedOn w:val="DefaultParagraphFont"/>
    <w:rsid w:val="008B0187"/>
    <w:rPr>
      <w:color w:val="800080"/>
      <w:u w:val="single"/>
    </w:rPr>
  </w:style>
  <w:style w:type="paragraph" w:styleId="BodyTextIndent3">
    <w:name w:val="Body Text Indent 3"/>
    <w:basedOn w:val="Normal"/>
    <w:link w:val="BodyTextIndent3Char"/>
    <w:rsid w:val="008B0187"/>
    <w:pPr>
      <w:keepLines/>
      <w:spacing w:before="120" w:after="0" w:line="360" w:lineRule="auto"/>
      <w:ind w:left="709"/>
      <w:jc w:val="both"/>
    </w:pPr>
    <w:rPr>
      <w:rFonts w:ascii="Tahoma" w:eastAsia="Times New Roman" w:hAnsi="Tahoma" w:cs="Tahoma"/>
      <w:sz w:val="20"/>
      <w:szCs w:val="18"/>
      <w:lang w:eastAsia="en-US"/>
    </w:rPr>
  </w:style>
  <w:style w:type="character" w:customStyle="1" w:styleId="BodyTextIndent3Char">
    <w:name w:val="Body Text Indent 3 Char"/>
    <w:basedOn w:val="DefaultParagraphFont"/>
    <w:link w:val="BodyTextIndent3"/>
    <w:rsid w:val="008B0187"/>
    <w:rPr>
      <w:rFonts w:ascii="Tahoma" w:eastAsia="Times New Roman" w:hAnsi="Tahoma" w:cs="Tahoma"/>
      <w:sz w:val="20"/>
      <w:szCs w:val="18"/>
      <w:lang w:eastAsia="en-US"/>
    </w:rPr>
  </w:style>
  <w:style w:type="paragraph" w:customStyle="1" w:styleId="InfoBlue">
    <w:name w:val="InfoBlue"/>
    <w:basedOn w:val="Normal"/>
    <w:next w:val="BodyText"/>
    <w:autoRedefine/>
    <w:rsid w:val="008B0187"/>
    <w:pPr>
      <w:keepLines/>
      <w:spacing w:after="120" w:line="240" w:lineRule="atLeast"/>
      <w:ind w:left="90"/>
    </w:pPr>
    <w:rPr>
      <w:rFonts w:ascii="Tahoma" w:eastAsia="Times New Roman" w:hAnsi="Tahoma" w:cs="Tahoma"/>
      <w:sz w:val="18"/>
      <w:szCs w:val="18"/>
      <w:lang w:eastAsia="en-US"/>
    </w:rPr>
  </w:style>
  <w:style w:type="paragraph" w:customStyle="1" w:styleId="Guideline">
    <w:name w:val="Guideline"/>
    <w:basedOn w:val="NormalIndent0"/>
    <w:rsid w:val="008B0187"/>
    <w:pPr>
      <w:spacing w:before="0"/>
      <w:ind w:left="432"/>
      <w:jc w:val="both"/>
    </w:pPr>
    <w:rPr>
      <w:i/>
      <w:iCs/>
      <w:color w:val="0000FF"/>
      <w:lang w:val="en-AU"/>
    </w:rPr>
  </w:style>
  <w:style w:type="paragraph" w:styleId="NormalWeb">
    <w:name w:val="Normal (Web)"/>
    <w:basedOn w:val="Normal"/>
    <w:rsid w:val="008B0187"/>
    <w:pPr>
      <w:keepLines/>
      <w:spacing w:before="100" w:beforeAutospacing="1" w:after="100" w:afterAutospacing="1" w:line="360" w:lineRule="auto"/>
    </w:pPr>
    <w:rPr>
      <w:rFonts w:ascii="Arial Unicode MS" w:eastAsia="Arial Unicode MS" w:hAnsi="Arial Unicode MS" w:cs="Times New Roman"/>
      <w:szCs w:val="24"/>
      <w:lang w:val="en-GB" w:eastAsia="en-US"/>
    </w:rPr>
  </w:style>
  <w:style w:type="character" w:customStyle="1" w:styleId="arial12byell1">
    <w:name w:val="arial12byell1"/>
    <w:basedOn w:val="DefaultParagraphFont"/>
    <w:rsid w:val="008B0187"/>
    <w:rPr>
      <w:rFonts w:ascii="Arial" w:hAnsi="Arial" w:cs="Arial"/>
      <w:b/>
      <w:bCs/>
      <w:color w:val="auto"/>
      <w:sz w:val="18"/>
      <w:szCs w:val="18"/>
      <w:u w:val="none"/>
      <w:effect w:val="none"/>
    </w:rPr>
  </w:style>
  <w:style w:type="character" w:customStyle="1" w:styleId="arial10bblue1">
    <w:name w:val="arial10bblue1"/>
    <w:basedOn w:val="DefaultParagraphFont"/>
    <w:rsid w:val="008B0187"/>
    <w:rPr>
      <w:rFonts w:ascii="Arial" w:hAnsi="Arial" w:cs="Arial"/>
      <w:b/>
      <w:bCs/>
      <w:color w:val="auto"/>
      <w:sz w:val="15"/>
      <w:szCs w:val="15"/>
      <w:u w:val="none"/>
      <w:effect w:val="none"/>
    </w:rPr>
  </w:style>
  <w:style w:type="paragraph" w:customStyle="1" w:styleId="HeadingBig">
    <w:name w:val="Heading Big"/>
    <w:basedOn w:val="NormalTB"/>
    <w:rsid w:val="008B0187"/>
    <w:pPr>
      <w:widowControl w:val="0"/>
      <w:spacing w:before="120" w:after="0" w:line="240" w:lineRule="auto"/>
    </w:pPr>
    <w:rPr>
      <w:rFonts w:ascii="Swis721 BlkEx BT" w:eastAsia="Times New Roman" w:hAnsi="Swis721 BlkEx BT" w:cs="Times New Roman"/>
      <w:b/>
      <w:bCs/>
      <w:i/>
      <w:iCs/>
      <w:color w:val="6E2500"/>
      <w:spacing w:val="30"/>
      <w:sz w:val="40"/>
      <w:szCs w:val="32"/>
      <w:lang w:val="en-US"/>
    </w:rPr>
  </w:style>
  <w:style w:type="paragraph" w:customStyle="1" w:styleId="HeadingLv1">
    <w:name w:val="Heading Lv1"/>
    <w:basedOn w:val="Normal"/>
    <w:autoRedefine/>
    <w:rsid w:val="008B0187"/>
    <w:pPr>
      <w:keepLines/>
      <w:spacing w:before="80" w:after="80" w:line="240" w:lineRule="auto"/>
      <w:jc w:val="center"/>
    </w:pPr>
    <w:rPr>
      <w:rFonts w:ascii="Tahoma" w:eastAsia="Times New Roman" w:hAnsi="Tahoma" w:cs="Tahoma"/>
      <w:b/>
      <w:bCs/>
      <w:color w:val="6E2500"/>
      <w:sz w:val="18"/>
      <w:szCs w:val="24"/>
      <w:lang w:eastAsia="en-US"/>
    </w:rPr>
  </w:style>
  <w:style w:type="paragraph" w:customStyle="1" w:styleId="HeadingLv2">
    <w:name w:val="Heading Lv2"/>
    <w:basedOn w:val="Bang"/>
    <w:autoRedefine/>
    <w:rsid w:val="008B0187"/>
    <w:pPr>
      <w:keepLines/>
    </w:pPr>
    <w:rPr>
      <w:rFonts w:ascii="Tahoma" w:eastAsia="Times New Roman" w:hAnsi="Tahoma" w:cs="Tahoma"/>
      <w:b/>
      <w:bCs/>
      <w:color w:val="003400"/>
      <w:sz w:val="18"/>
      <w:szCs w:val="24"/>
      <w:lang w:eastAsia="en-US"/>
    </w:rPr>
  </w:style>
  <w:style w:type="paragraph" w:styleId="CommentSubject">
    <w:name w:val="annotation subject"/>
    <w:basedOn w:val="CommentText"/>
    <w:next w:val="CommentText"/>
    <w:link w:val="CommentSubjectChar"/>
    <w:rsid w:val="008B0187"/>
    <w:pPr>
      <w:spacing w:before="120" w:line="240" w:lineRule="auto"/>
      <w:jc w:val="left"/>
    </w:pPr>
    <w:rPr>
      <w:rFonts w:ascii="Tahoma" w:hAnsi="Tahoma" w:cs="Tahoma"/>
      <w:b/>
      <w:bCs/>
      <w:szCs w:val="20"/>
    </w:rPr>
  </w:style>
  <w:style w:type="character" w:customStyle="1" w:styleId="CommentSubjectChar">
    <w:name w:val="Comment Subject Char"/>
    <w:basedOn w:val="CommentTextChar"/>
    <w:link w:val="CommentSubject"/>
    <w:rsid w:val="008B0187"/>
    <w:rPr>
      <w:rFonts w:ascii="Tahoma" w:eastAsia="Times New Roman" w:hAnsi="Tahoma" w:cs="Tahoma"/>
      <w:b/>
      <w:bCs/>
      <w:sz w:val="20"/>
      <w:szCs w:val="20"/>
      <w:lang w:eastAsia="en-US"/>
    </w:rPr>
  </w:style>
  <w:style w:type="paragraph" w:customStyle="1" w:styleId="bang0">
    <w:name w:val="bang"/>
    <w:basedOn w:val="Normal"/>
    <w:autoRedefine/>
    <w:rsid w:val="00FC3D52"/>
    <w:pPr>
      <w:autoSpaceDE w:val="0"/>
      <w:autoSpaceDN w:val="0"/>
      <w:spacing w:before="80" w:after="80" w:line="240" w:lineRule="auto"/>
      <w:jc w:val="both"/>
    </w:pPr>
    <w:rPr>
      <w:rFonts w:ascii="Arial" w:eastAsia="ＭＳ 明朝" w:hAnsi="Arial" w:cs="Arial"/>
      <w:sz w:val="18"/>
      <w:szCs w:val="16"/>
      <w:lang w:eastAsia="en-US"/>
    </w:rPr>
  </w:style>
  <w:style w:type="paragraph" w:customStyle="1" w:styleId="HelpText">
    <w:name w:val="Help Text"/>
    <w:basedOn w:val="Normal"/>
    <w:autoRedefine/>
    <w:rsid w:val="00FC3D52"/>
    <w:pPr>
      <w:spacing w:after="0" w:line="240" w:lineRule="auto"/>
      <w:ind w:left="1166" w:hanging="734"/>
      <w:jc w:val="both"/>
    </w:pPr>
    <w:rPr>
      <w:rFonts w:ascii="Arial" w:eastAsia="Times New Roman" w:hAnsi="Arial" w:cs="Times New Roman"/>
      <w:i/>
      <w:color w:val="0000FF"/>
      <w:sz w:val="20"/>
      <w:szCs w:val="20"/>
      <w:lang w:eastAsia="de-DE"/>
    </w:rPr>
  </w:style>
  <w:style w:type="paragraph" w:customStyle="1" w:styleId="HelpCont">
    <w:name w:val="Help Cont"/>
    <w:basedOn w:val="HelpText"/>
    <w:rsid w:val="00FC3D52"/>
    <w:pPr>
      <w:ind w:firstLine="0"/>
    </w:pPr>
    <w:rPr>
      <w:rFonts w:ascii="Helvetica" w:hAnsi="Helvetica"/>
    </w:rPr>
  </w:style>
  <w:style w:type="paragraph" w:customStyle="1" w:styleId="HelpBullet">
    <w:name w:val="Help Bullet"/>
    <w:basedOn w:val="HelpText"/>
    <w:rsid w:val="00FC3D52"/>
    <w:pPr>
      <w:numPr>
        <w:numId w:val="9"/>
      </w:numPr>
      <w:tabs>
        <w:tab w:val="clear" w:pos="360"/>
        <w:tab w:val="num" w:pos="1134"/>
      </w:tabs>
      <w:ind w:left="1134" w:hanging="283"/>
    </w:pPr>
  </w:style>
  <w:style w:type="paragraph" w:customStyle="1" w:styleId="Body">
    <w:name w:val="Body"/>
    <w:basedOn w:val="Normal"/>
    <w:rsid w:val="00FC3D52"/>
    <w:pPr>
      <w:spacing w:before="120" w:after="0" w:line="240" w:lineRule="auto"/>
      <w:ind w:left="709"/>
      <w:jc w:val="both"/>
    </w:pPr>
    <w:rPr>
      <w:rFonts w:ascii="Arial" w:eastAsia="Times New Roman" w:hAnsi="Arial" w:cs="Times New Roman"/>
      <w:sz w:val="20"/>
      <w:szCs w:val="20"/>
      <w:lang w:eastAsia="de-DE"/>
    </w:rPr>
  </w:style>
  <w:style w:type="paragraph" w:customStyle="1" w:styleId="Table">
    <w:name w:val="Table"/>
    <w:basedOn w:val="Normal"/>
    <w:autoRedefine/>
    <w:rsid w:val="00FC3D52"/>
    <w:pPr>
      <w:spacing w:before="120" w:after="120" w:line="240" w:lineRule="auto"/>
      <w:jc w:val="center"/>
    </w:pPr>
    <w:rPr>
      <w:rFonts w:ascii="Arial" w:eastAsia="ＭＳ 明朝" w:hAnsi="Arial" w:cs="Tahoma"/>
      <w:color w:val="0000FF"/>
      <w:sz w:val="28"/>
      <w:szCs w:val="28"/>
      <w:lang w:eastAsia="en-US"/>
    </w:rPr>
  </w:style>
  <w:style w:type="paragraph" w:customStyle="1" w:styleId="StyleJustified">
    <w:name w:val="Style Justified"/>
    <w:basedOn w:val="Normal"/>
    <w:rsid w:val="00FC3D52"/>
    <w:pPr>
      <w:spacing w:before="120" w:after="0" w:line="240" w:lineRule="auto"/>
      <w:ind w:left="425"/>
      <w:jc w:val="both"/>
    </w:pPr>
    <w:rPr>
      <w:rFonts w:ascii="Arial" w:eastAsia="Times New Roman" w:hAnsi="Arial" w:cs="Times New Roman"/>
      <w:sz w:val="20"/>
      <w:szCs w:val="20"/>
      <w:lang w:eastAsia="en-US"/>
    </w:rPr>
  </w:style>
  <w:style w:type="paragraph" w:styleId="NoSpacing">
    <w:name w:val="No Spacing"/>
    <w:link w:val="NoSpacingChar"/>
    <w:uiPriority w:val="1"/>
    <w:qFormat/>
    <w:rsid w:val="00FC3D52"/>
    <w:pPr>
      <w:spacing w:after="0" w:line="240" w:lineRule="auto"/>
    </w:pPr>
    <w:rPr>
      <w:rFonts w:ascii="Calibri" w:eastAsia="Times New Roman" w:hAnsi="Calibri" w:cs="Times New Roman"/>
      <w:lang w:eastAsia="en-US"/>
    </w:rPr>
  </w:style>
  <w:style w:type="character" w:customStyle="1" w:styleId="NoSpacingChar">
    <w:name w:val="No Spacing Char"/>
    <w:link w:val="NoSpacing"/>
    <w:locked/>
    <w:rsid w:val="00FC3D52"/>
    <w:rPr>
      <w:rFonts w:ascii="Calibri" w:eastAsia="Times New Roman" w:hAnsi="Calibri" w:cs="Times New Roman"/>
      <w:lang w:eastAsia="en-US"/>
    </w:rPr>
  </w:style>
  <w:style w:type="character" w:styleId="BookTitle">
    <w:name w:val="Book Title"/>
    <w:uiPriority w:val="33"/>
    <w:qFormat/>
    <w:rsid w:val="00FC3D52"/>
    <w:rPr>
      <w:b/>
      <w:bCs/>
      <w:smallCaps/>
      <w:spacing w:val="5"/>
    </w:rPr>
  </w:style>
  <w:style w:type="paragraph" w:styleId="TOCHeading">
    <w:name w:val="TOC Heading"/>
    <w:basedOn w:val="Heading1"/>
    <w:next w:val="Normal"/>
    <w:uiPriority w:val="39"/>
    <w:semiHidden/>
    <w:unhideWhenUsed/>
    <w:qFormat/>
    <w:rsid w:val="00FC3D52"/>
    <w:pPr>
      <w:keepNext/>
      <w:keepLines/>
      <w:pBdr>
        <w:top w:val="none" w:sz="0" w:space="0" w:color="auto"/>
        <w:left w:val="none" w:sz="0" w:space="0" w:color="auto"/>
        <w:bottom w:val="none" w:sz="0" w:space="0" w:color="auto"/>
        <w:right w:val="none" w:sz="0" w:space="0" w:color="auto"/>
      </w:pBdr>
      <w:shd w:val="clear" w:color="auto" w:fill="auto"/>
      <w:spacing w:before="480"/>
      <w:outlineLvl w:val="9"/>
    </w:pPr>
    <w:rPr>
      <w:rFonts w:eastAsia="ＭＳ ゴシック" w:cs="Times New Roman"/>
      <w:caps w:val="0"/>
      <w:color w:val="365F91"/>
      <w:spacing w:val="0"/>
      <w:sz w:val="28"/>
      <w:szCs w:val="28"/>
    </w:rPr>
  </w:style>
  <w:style w:type="paragraph" w:styleId="TOC3">
    <w:name w:val="toc 3"/>
    <w:basedOn w:val="Normal"/>
    <w:next w:val="Normal"/>
    <w:autoRedefine/>
    <w:uiPriority w:val="39"/>
    <w:unhideWhenUsed/>
    <w:qFormat/>
    <w:rsid w:val="00FC3D52"/>
    <w:pPr>
      <w:spacing w:after="100"/>
      <w:ind w:left="440"/>
    </w:pPr>
    <w:rPr>
      <w:rFonts w:ascii="Calibri" w:eastAsia="ＭＳ 明朝" w:hAnsi="Calibri" w:cs="Arial"/>
    </w:rPr>
  </w:style>
  <w:style w:type="paragraph" w:styleId="TableofFigures">
    <w:name w:val="table of figures"/>
    <w:basedOn w:val="Normal"/>
    <w:next w:val="Normal"/>
    <w:uiPriority w:val="99"/>
    <w:rsid w:val="00FC3D52"/>
    <w:rPr>
      <w:rFonts w:ascii="Calibri" w:eastAsia="Times New Roman" w:hAnsi="Calibri" w:cs="Times New Roman"/>
      <w:lang w:eastAsia="en-US"/>
    </w:rPr>
  </w:style>
  <w:style w:type="paragraph" w:customStyle="1" w:styleId="ManualStep">
    <w:name w:val="Manual Step"/>
    <w:basedOn w:val="Normal"/>
    <w:qFormat/>
    <w:rsid w:val="009C0771"/>
    <w:pPr>
      <w:numPr>
        <w:numId w:val="33"/>
      </w:numPr>
    </w:pPr>
    <w:rPr>
      <w:rFonts w:ascii="Times New Roman" w:hAnsi="Times New Roman" w:cs="Arial"/>
    </w:rPr>
  </w:style>
  <w:style w:type="character" w:customStyle="1" w:styleId="hps">
    <w:name w:val="hps"/>
    <w:basedOn w:val="DefaultParagraphFont"/>
    <w:rsid w:val="000F2912"/>
  </w:style>
  <w:style w:type="paragraph" w:styleId="TOC4">
    <w:name w:val="toc 4"/>
    <w:basedOn w:val="Normal"/>
    <w:next w:val="Normal"/>
    <w:autoRedefine/>
    <w:uiPriority w:val="39"/>
    <w:unhideWhenUsed/>
    <w:rsid w:val="00A92503"/>
    <w:pPr>
      <w:spacing w:after="100"/>
      <w:ind w:left="660"/>
    </w:pPr>
    <w:rPr>
      <w:rFonts w:asciiTheme="minorHAnsi" w:hAnsiTheme="minorHAnsi"/>
      <w:sz w:val="22"/>
    </w:rPr>
  </w:style>
  <w:style w:type="paragraph" w:styleId="TOC5">
    <w:name w:val="toc 5"/>
    <w:basedOn w:val="Normal"/>
    <w:next w:val="Normal"/>
    <w:autoRedefine/>
    <w:uiPriority w:val="39"/>
    <w:unhideWhenUsed/>
    <w:rsid w:val="00A92503"/>
    <w:pPr>
      <w:spacing w:after="100"/>
      <w:ind w:left="880"/>
    </w:pPr>
    <w:rPr>
      <w:rFonts w:asciiTheme="minorHAnsi" w:hAnsiTheme="minorHAnsi"/>
      <w:sz w:val="22"/>
    </w:rPr>
  </w:style>
  <w:style w:type="paragraph" w:styleId="TOC6">
    <w:name w:val="toc 6"/>
    <w:basedOn w:val="Normal"/>
    <w:next w:val="Normal"/>
    <w:autoRedefine/>
    <w:uiPriority w:val="39"/>
    <w:unhideWhenUsed/>
    <w:rsid w:val="00A92503"/>
    <w:pPr>
      <w:spacing w:after="100"/>
      <w:ind w:left="1100"/>
    </w:pPr>
    <w:rPr>
      <w:rFonts w:asciiTheme="minorHAnsi" w:hAnsiTheme="minorHAnsi"/>
      <w:sz w:val="22"/>
    </w:rPr>
  </w:style>
  <w:style w:type="paragraph" w:styleId="TOC7">
    <w:name w:val="toc 7"/>
    <w:basedOn w:val="Normal"/>
    <w:next w:val="Normal"/>
    <w:autoRedefine/>
    <w:uiPriority w:val="39"/>
    <w:unhideWhenUsed/>
    <w:rsid w:val="00A92503"/>
    <w:pPr>
      <w:spacing w:after="100"/>
      <w:ind w:left="1320"/>
    </w:pPr>
    <w:rPr>
      <w:rFonts w:asciiTheme="minorHAnsi" w:hAnsiTheme="minorHAnsi"/>
      <w:sz w:val="22"/>
    </w:rPr>
  </w:style>
  <w:style w:type="paragraph" w:styleId="TOC8">
    <w:name w:val="toc 8"/>
    <w:basedOn w:val="Normal"/>
    <w:next w:val="Normal"/>
    <w:autoRedefine/>
    <w:uiPriority w:val="39"/>
    <w:unhideWhenUsed/>
    <w:rsid w:val="00A92503"/>
    <w:pPr>
      <w:spacing w:after="100"/>
      <w:ind w:left="1540"/>
    </w:pPr>
    <w:rPr>
      <w:rFonts w:asciiTheme="minorHAnsi" w:hAnsiTheme="minorHAnsi"/>
      <w:sz w:val="22"/>
    </w:rPr>
  </w:style>
  <w:style w:type="paragraph" w:styleId="TOC9">
    <w:name w:val="toc 9"/>
    <w:basedOn w:val="Normal"/>
    <w:next w:val="Normal"/>
    <w:autoRedefine/>
    <w:uiPriority w:val="39"/>
    <w:unhideWhenUsed/>
    <w:rsid w:val="00A92503"/>
    <w:pPr>
      <w:spacing w:after="100"/>
      <w:ind w:left="1760"/>
    </w:pPr>
    <w:rPr>
      <w:rFonts w:asciiTheme="minorHAnsi" w:hAnsiTheme="minorHAnsi"/>
      <w:sz w:val="22"/>
    </w:rPr>
  </w:style>
  <w:style w:type="character" w:styleId="PlaceholderText">
    <w:name w:val="Placeholder Text"/>
    <w:basedOn w:val="DefaultParagraphFont"/>
    <w:uiPriority w:val="99"/>
    <w:semiHidden/>
    <w:rsid w:val="00DF1CA5"/>
    <w:rPr>
      <w:color w:val="808080"/>
    </w:rPr>
  </w:style>
  <w:style w:type="table" w:styleId="LightList">
    <w:name w:val="Light List"/>
    <w:basedOn w:val="TableNormal"/>
    <w:uiPriority w:val="61"/>
    <w:rsid w:val="00463AD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
    <w:name w:val="Table Grid"/>
    <w:basedOn w:val="TableNormal"/>
    <w:uiPriority w:val="59"/>
    <w:rsid w:val="000E12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2477173">
      <w:bodyDiv w:val="1"/>
      <w:marLeft w:val="0"/>
      <w:marRight w:val="0"/>
      <w:marTop w:val="0"/>
      <w:marBottom w:val="0"/>
      <w:divBdr>
        <w:top w:val="none" w:sz="0" w:space="0" w:color="auto"/>
        <w:left w:val="none" w:sz="0" w:space="0" w:color="auto"/>
        <w:bottom w:val="none" w:sz="0" w:space="0" w:color="auto"/>
        <w:right w:val="none" w:sz="0" w:space="0" w:color="auto"/>
      </w:divBdr>
    </w:div>
    <w:div w:id="1712681552">
      <w:bodyDiv w:val="1"/>
      <w:marLeft w:val="0"/>
      <w:marRight w:val="0"/>
      <w:marTop w:val="0"/>
      <w:marBottom w:val="0"/>
      <w:divBdr>
        <w:top w:val="none" w:sz="0" w:space="0" w:color="auto"/>
        <w:left w:val="none" w:sz="0" w:space="0" w:color="auto"/>
        <w:bottom w:val="none" w:sz="0" w:space="0" w:color="auto"/>
        <w:right w:val="none" w:sz="0" w:space="0" w:color="auto"/>
      </w:divBdr>
    </w:div>
    <w:div w:id="1932002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2.emf"/><Relationship Id="rId42" Type="http://schemas.openxmlformats.org/officeDocument/2006/relationships/image" Target="media/image13.png"/><Relationship Id="rId63" Type="http://schemas.openxmlformats.org/officeDocument/2006/relationships/image" Target="media/image32.emf"/><Relationship Id="rId84" Type="http://schemas.openxmlformats.org/officeDocument/2006/relationships/image" Target="media/image46.jpeg"/><Relationship Id="rId138" Type="http://schemas.openxmlformats.org/officeDocument/2006/relationships/image" Target="media/image97.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image" Target="media/image180.png"/><Relationship Id="rId247" Type="http://schemas.openxmlformats.org/officeDocument/2006/relationships/image" Target="media/image201.png"/><Relationship Id="rId107" Type="http://schemas.openxmlformats.org/officeDocument/2006/relationships/oleObject" Target="embeddings/oleObject11.bin"/><Relationship Id="rId11" Type="http://schemas.openxmlformats.org/officeDocument/2006/relationships/header" Target="header1.xml"/><Relationship Id="rId32" Type="http://schemas.openxmlformats.org/officeDocument/2006/relationships/header" Target="header7.xml"/><Relationship Id="rId53" Type="http://schemas.openxmlformats.org/officeDocument/2006/relationships/image" Target="media/image24.jpeg"/><Relationship Id="rId74" Type="http://schemas.openxmlformats.org/officeDocument/2006/relationships/image" Target="media/image39.png"/><Relationship Id="rId128" Type="http://schemas.openxmlformats.org/officeDocument/2006/relationships/image" Target="media/image87.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71.png"/><Relationship Id="rId237" Type="http://schemas.openxmlformats.org/officeDocument/2006/relationships/image" Target="media/image191.png"/><Relationship Id="rId22" Type="http://schemas.openxmlformats.org/officeDocument/2006/relationships/oleObject" Target="embeddings/oleObject1.bin"/><Relationship Id="rId43" Type="http://schemas.openxmlformats.org/officeDocument/2006/relationships/image" Target="media/image14.png"/><Relationship Id="rId64" Type="http://schemas.openxmlformats.org/officeDocument/2006/relationships/oleObject" Target="embeddings/oleObject4.bin"/><Relationship Id="rId118" Type="http://schemas.openxmlformats.org/officeDocument/2006/relationships/image" Target="media/image77.png"/><Relationship Id="rId139" Type="http://schemas.openxmlformats.org/officeDocument/2006/relationships/header" Target="header9.xml"/><Relationship Id="rId85" Type="http://schemas.openxmlformats.org/officeDocument/2006/relationships/image" Target="media/image47.jpe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1.png"/><Relationship Id="rId248" Type="http://schemas.openxmlformats.org/officeDocument/2006/relationships/image" Target="media/image202.png"/><Relationship Id="rId12" Type="http://schemas.openxmlformats.org/officeDocument/2006/relationships/header" Target="header2.xml"/><Relationship Id="rId33" Type="http://schemas.openxmlformats.org/officeDocument/2006/relationships/footer" Target="footer8.xml"/><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image" Target="media/image25.png"/><Relationship Id="rId70" Type="http://schemas.openxmlformats.org/officeDocument/2006/relationships/oleObject" Target="embeddings/oleObject6.bin"/><Relationship Id="rId75" Type="http://schemas.openxmlformats.org/officeDocument/2006/relationships/image" Target="media/image40.emf"/><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hyperlink" Target="mailto:phunh60177@fpt.edu.vn" TargetMode="External"/><Relationship Id="rId145" Type="http://schemas.openxmlformats.org/officeDocument/2006/relationships/image" Target="media/image100.png"/><Relationship Id="rId161" Type="http://schemas.openxmlformats.org/officeDocument/2006/relationships/image" Target="media/image116.png"/><Relationship Id="rId166" Type="http://schemas.openxmlformats.org/officeDocument/2006/relationships/image" Target="media/image121.png"/><Relationship Id="rId182" Type="http://schemas.openxmlformats.org/officeDocument/2006/relationships/image" Target="media/image137.png"/><Relationship Id="rId187" Type="http://schemas.openxmlformats.org/officeDocument/2006/relationships/image" Target="media/image142.png"/><Relationship Id="rId21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7.png"/><Relationship Id="rId233" Type="http://schemas.openxmlformats.org/officeDocument/2006/relationships/image" Target="media/image187.png"/><Relationship Id="rId238" Type="http://schemas.openxmlformats.org/officeDocument/2006/relationships/image" Target="media/image192.jpeg"/><Relationship Id="rId254" Type="http://schemas.openxmlformats.org/officeDocument/2006/relationships/footer" Target="footer11.xml"/><Relationship Id="rId23" Type="http://schemas.openxmlformats.org/officeDocument/2006/relationships/hyperlink" Target="mailto:taint@fpt.edu.vn" TargetMode="External"/><Relationship Id="rId28" Type="http://schemas.openxmlformats.org/officeDocument/2006/relationships/hyperlink" Target="https://se0425-capstone-project-lib.googlecode.com/svn/trunk/" TargetMode="External"/><Relationship Id="rId49" Type="http://schemas.openxmlformats.org/officeDocument/2006/relationships/image" Target="media/image20.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5.png"/><Relationship Id="rId60" Type="http://schemas.openxmlformats.org/officeDocument/2006/relationships/oleObject" Target="embeddings/oleObject2.bin"/><Relationship Id="rId65" Type="http://schemas.openxmlformats.org/officeDocument/2006/relationships/image" Target="media/image33.png"/><Relationship Id="rId81" Type="http://schemas.openxmlformats.org/officeDocument/2006/relationships/image" Target="media/image44.emf"/><Relationship Id="rId86" Type="http://schemas.openxmlformats.org/officeDocument/2006/relationships/image" Target="media/image48.png"/><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image" Target="media/image106.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3.png"/><Relationship Id="rId172" Type="http://schemas.openxmlformats.org/officeDocument/2006/relationships/image" Target="media/image127.png"/><Relationship Id="rId193" Type="http://schemas.openxmlformats.org/officeDocument/2006/relationships/image" Target="media/image148.png"/><Relationship Id="rId202" Type="http://schemas.openxmlformats.org/officeDocument/2006/relationships/image" Target="media/image157.png"/><Relationship Id="rId207" Type="http://schemas.openxmlformats.org/officeDocument/2006/relationships/image" Target="media/image162.png"/><Relationship Id="rId223" Type="http://schemas.openxmlformats.org/officeDocument/2006/relationships/image" Target="media/image177.png"/><Relationship Id="rId228" Type="http://schemas.openxmlformats.org/officeDocument/2006/relationships/image" Target="media/image182.png"/><Relationship Id="rId244" Type="http://schemas.openxmlformats.org/officeDocument/2006/relationships/image" Target="media/image198.png"/><Relationship Id="rId249" Type="http://schemas.openxmlformats.org/officeDocument/2006/relationships/image" Target="media/image203.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0.jpeg"/><Relationship Id="rId109" Type="http://schemas.openxmlformats.org/officeDocument/2006/relationships/image" Target="media/image68.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jpeg"/><Relationship Id="rId76" Type="http://schemas.openxmlformats.org/officeDocument/2006/relationships/oleObject" Target="embeddings/oleObject8.bin"/><Relationship Id="rId97" Type="http://schemas.openxmlformats.org/officeDocument/2006/relationships/image" Target="media/image59.png"/><Relationship Id="rId104" Type="http://schemas.openxmlformats.org/officeDocument/2006/relationships/footer" Target="footer9.xml"/><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hyperlink" Target="mailto:phunh60177@fpt.edu.vn" TargetMode="External"/><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4.png"/><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image" Target="media/image168.png"/><Relationship Id="rId218" Type="http://schemas.openxmlformats.org/officeDocument/2006/relationships/image" Target="media/image173.png"/><Relationship Id="rId234" Type="http://schemas.openxmlformats.org/officeDocument/2006/relationships/image" Target="media/image188.png"/><Relationship Id="rId239"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yperlink" Target="https://se0425-capstone-project-lib.googlecode.com/svn/trunk/Backup" TargetMode="External"/><Relationship Id="rId250" Type="http://schemas.openxmlformats.org/officeDocument/2006/relationships/header" Target="header11.xml"/><Relationship Id="rId255" Type="http://schemas.openxmlformats.org/officeDocument/2006/relationships/fontTable" Target="fontTable.xml"/><Relationship Id="rId24" Type="http://schemas.openxmlformats.org/officeDocument/2006/relationships/hyperlink" Target="http://msdn.microsoft.com/en-us/library/ff926074.aspx" TargetMode="External"/><Relationship Id="rId40" Type="http://schemas.openxmlformats.org/officeDocument/2006/relationships/image" Target="media/image11.jpeg"/><Relationship Id="rId45" Type="http://schemas.openxmlformats.org/officeDocument/2006/relationships/image" Target="media/image16.png"/><Relationship Id="rId66" Type="http://schemas.openxmlformats.org/officeDocument/2006/relationships/image" Target="media/image34.emf"/><Relationship Id="rId87" Type="http://schemas.openxmlformats.org/officeDocument/2006/relationships/image" Target="media/image49.jpe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31.emf"/><Relationship Id="rId82" Type="http://schemas.openxmlformats.org/officeDocument/2006/relationships/oleObject" Target="embeddings/oleObject10.bin"/><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image" Target="media/image183.png"/><Relationship Id="rId19" Type="http://schemas.openxmlformats.org/officeDocument/2006/relationships/header" Target="header5.xml"/><Relationship Id="rId224" Type="http://schemas.openxmlformats.org/officeDocument/2006/relationships/image" Target="media/image178.png"/><Relationship Id="rId240" Type="http://schemas.openxmlformats.org/officeDocument/2006/relationships/image" Target="media/image194.png"/><Relationship Id="rId245" Type="http://schemas.openxmlformats.org/officeDocument/2006/relationships/image" Target="media/image199.png"/><Relationship Id="rId14" Type="http://schemas.openxmlformats.org/officeDocument/2006/relationships/footer" Target="footer3.xml"/><Relationship Id="rId30" Type="http://schemas.openxmlformats.org/officeDocument/2006/relationships/header" Target="header6.xm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image" Target="media/image85.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8.e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0.png"/><Relationship Id="rId142" Type="http://schemas.openxmlformats.org/officeDocument/2006/relationships/header" Target="header10.xml"/><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69.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header" Target="header12.xml"/><Relationship Id="rId256"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17.png"/><Relationship Id="rId67" Type="http://schemas.openxmlformats.org/officeDocument/2006/relationships/oleObject" Target="embeddings/oleObject5.bin"/><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footer" Target="footer6.xml"/><Relationship Id="rId41" Type="http://schemas.openxmlformats.org/officeDocument/2006/relationships/image" Target="media/image12.jpeg"/><Relationship Id="rId62" Type="http://schemas.openxmlformats.org/officeDocument/2006/relationships/oleObject" Target="embeddings/oleObject3.bin"/><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oleObject" Target="embeddings/oleObject12.bin"/><Relationship Id="rId225" Type="http://schemas.openxmlformats.org/officeDocument/2006/relationships/image" Target="media/image179.png"/><Relationship Id="rId241" Type="http://schemas.openxmlformats.org/officeDocument/2006/relationships/image" Target="media/image195.png"/><Relationship Id="rId246" Type="http://schemas.openxmlformats.org/officeDocument/2006/relationships/image" Target="media/image200.png"/><Relationship Id="rId15" Type="http://schemas.openxmlformats.org/officeDocument/2006/relationships/header" Target="header3.xm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66.emf"/><Relationship Id="rId127"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footer" Target="footer7.xml"/><Relationship Id="rId52" Type="http://schemas.openxmlformats.org/officeDocument/2006/relationships/image" Target="media/image23.png"/><Relationship Id="rId73" Type="http://schemas.openxmlformats.org/officeDocument/2006/relationships/oleObject" Target="embeddings/oleObject7.bin"/><Relationship Id="rId78" Type="http://schemas.openxmlformats.org/officeDocument/2006/relationships/image" Target="media/image42.e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image" Target="media/image190.png"/><Relationship Id="rId26" Type="http://schemas.openxmlformats.org/officeDocument/2006/relationships/image" Target="media/image4.png"/><Relationship Id="rId231" Type="http://schemas.openxmlformats.org/officeDocument/2006/relationships/image" Target="media/image185.png"/><Relationship Id="rId252" Type="http://schemas.openxmlformats.org/officeDocument/2006/relationships/header" Target="header13.xml"/><Relationship Id="rId47" Type="http://schemas.openxmlformats.org/officeDocument/2006/relationships/image" Target="media/image18.jpeg"/><Relationship Id="rId68" Type="http://schemas.openxmlformats.org/officeDocument/2006/relationships/image" Target="media/image35.png"/><Relationship Id="rId89" Type="http://schemas.openxmlformats.org/officeDocument/2006/relationships/image" Target="media/image51.jpe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footer" Target="footer4.xml"/><Relationship Id="rId221" Type="http://schemas.openxmlformats.org/officeDocument/2006/relationships/image" Target="media/image175.png"/><Relationship Id="rId242" Type="http://schemas.openxmlformats.org/officeDocument/2006/relationships/image" Target="media/image196.png"/><Relationship Id="rId37" Type="http://schemas.openxmlformats.org/officeDocument/2006/relationships/image" Target="media/image8.png"/><Relationship Id="rId58" Type="http://schemas.openxmlformats.org/officeDocument/2006/relationships/image" Target="media/image29.png"/><Relationship Id="rId79" Type="http://schemas.openxmlformats.org/officeDocument/2006/relationships/oleObject" Target="embeddings/oleObject9.bin"/><Relationship Id="rId102" Type="http://schemas.openxmlformats.org/officeDocument/2006/relationships/image" Target="media/image64.png"/><Relationship Id="rId123" Type="http://schemas.openxmlformats.org/officeDocument/2006/relationships/image" Target="media/image82.png"/><Relationship Id="rId144" Type="http://schemas.openxmlformats.org/officeDocument/2006/relationships/image" Target="media/image99.png"/><Relationship Id="rId90" Type="http://schemas.openxmlformats.org/officeDocument/2006/relationships/image" Target="media/image52.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6.png"/><Relationship Id="rId232" Type="http://schemas.openxmlformats.org/officeDocument/2006/relationships/image" Target="media/image186.jpeg"/><Relationship Id="rId253" Type="http://schemas.openxmlformats.org/officeDocument/2006/relationships/footer" Target="footer10.xml"/><Relationship Id="rId27" Type="http://schemas.openxmlformats.org/officeDocument/2006/relationships/hyperlink" Target="https://se0425-capstone-project-lib.googlecode.com/svn/trunk/" TargetMode="External"/><Relationship Id="rId48" Type="http://schemas.openxmlformats.org/officeDocument/2006/relationships/image" Target="media/image19.png"/><Relationship Id="rId69" Type="http://schemas.openxmlformats.org/officeDocument/2006/relationships/image" Target="media/image36.emf"/><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3.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6.png"/><Relationship Id="rId243" Type="http://schemas.openxmlformats.org/officeDocument/2006/relationships/image" Target="media/image197.png"/><Relationship Id="rId17" Type="http://schemas.openxmlformats.org/officeDocument/2006/relationships/header" Target="header4.xml"/><Relationship Id="rId38" Type="http://schemas.openxmlformats.org/officeDocument/2006/relationships/image" Target="media/image9.jpeg"/><Relationship Id="rId59" Type="http://schemas.openxmlformats.org/officeDocument/2006/relationships/image" Target="media/image30.emf"/><Relationship Id="rId103" Type="http://schemas.openxmlformats.org/officeDocument/2006/relationships/header" Target="header8.xml"/><Relationship Id="rId124"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A9249C-CD57-4BE3-A4C4-67E31FD41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1</Pages>
  <Words>18799</Words>
  <Characters>107157</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Lunardrik</dc:creator>
  <cp:keywords/>
  <dc:description/>
  <cp:lastModifiedBy>Lunardrik</cp:lastModifiedBy>
  <cp:revision>5</cp:revision>
  <cp:lastPrinted>2012-04-19T23:46:00Z</cp:lastPrinted>
  <dcterms:created xsi:type="dcterms:W3CDTF">2012-04-16T15:18:00Z</dcterms:created>
  <dcterms:modified xsi:type="dcterms:W3CDTF">2012-04-20T01:25:00Z</dcterms:modified>
</cp:coreProperties>
</file>